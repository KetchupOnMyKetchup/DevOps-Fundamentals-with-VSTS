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inorHAnsi" w:hAnsiTheme="majorHAnsi" w:cstheme="minorBidi"/>
          <w:b w:val="0"/>
          <w:bCs w:val="0"/>
          <w:color w:val="auto"/>
          <w:sz w:val="22"/>
          <w:szCs w:val="22"/>
        </w:rPr>
        <w:id w:val="1226263993"/>
        <w:docPartObj>
          <w:docPartGallery w:val="Table of Contents"/>
          <w:docPartUnique/>
        </w:docPartObj>
      </w:sdtPr>
      <w:sdtEndPr>
        <w:rPr>
          <w:noProof/>
        </w:rPr>
      </w:sdtEndPr>
      <w:sdtContent>
        <w:p w14:paraId="7658A0A6" w14:textId="08D312FB" w:rsidR="00504ABF" w:rsidRDefault="00504ABF">
          <w:pPr>
            <w:pStyle w:val="TOCHeading"/>
          </w:pPr>
          <w:r>
            <w:t>Table of Contents</w:t>
          </w:r>
        </w:p>
        <w:p w14:paraId="36D71448" w14:textId="6449EA2D" w:rsidR="00EB4BD1" w:rsidRDefault="00504ABF">
          <w:pPr>
            <w:pStyle w:val="TOC2"/>
            <w:tabs>
              <w:tab w:val="right" w:leader="dot" w:pos="9350"/>
            </w:tabs>
            <w:rPr>
              <w:rFonts w:eastAsiaTheme="minorEastAsia"/>
              <w:b w:val="0"/>
              <w:noProof/>
            </w:rPr>
          </w:pPr>
          <w:r>
            <w:rPr>
              <w:b w:val="0"/>
            </w:rPr>
            <w:fldChar w:fldCharType="begin"/>
          </w:r>
          <w:r>
            <w:instrText xml:space="preserve"> TOC \o "1-3" \h \z \u </w:instrText>
          </w:r>
          <w:r>
            <w:rPr>
              <w:b w:val="0"/>
            </w:rPr>
            <w:fldChar w:fldCharType="separate"/>
          </w:r>
          <w:hyperlink w:anchor="_Toc492158295" w:history="1">
            <w:r w:rsidR="00EB4BD1" w:rsidRPr="00DD3A01">
              <w:rPr>
                <w:rStyle w:val="Hyperlink"/>
                <w:noProof/>
              </w:rPr>
              <w:t xml:space="preserve">Lab: Module 1 </w:t>
            </w:r>
            <w:r w:rsidR="00813EE6">
              <w:rPr>
                <w:rStyle w:val="Hyperlink"/>
                <w:noProof/>
              </w:rPr>
              <w:t>–</w:t>
            </w:r>
            <w:r w:rsidR="00EB4BD1" w:rsidRPr="00DD3A01">
              <w:rPr>
                <w:rStyle w:val="Hyperlink"/>
                <w:noProof/>
              </w:rPr>
              <w:t xml:space="preserve"> </w:t>
            </w:r>
            <w:r w:rsidR="00813EE6">
              <w:rPr>
                <w:rStyle w:val="Hyperlink"/>
                <w:noProof/>
              </w:rPr>
              <w:t>VSTS Project Management</w:t>
            </w:r>
            <w:r w:rsidR="00EB4BD1">
              <w:rPr>
                <w:noProof/>
                <w:webHidden/>
              </w:rPr>
              <w:tab/>
            </w:r>
            <w:r w:rsidR="00EB4BD1">
              <w:rPr>
                <w:noProof/>
                <w:webHidden/>
              </w:rPr>
              <w:fldChar w:fldCharType="begin"/>
            </w:r>
            <w:r w:rsidR="00EB4BD1">
              <w:rPr>
                <w:noProof/>
                <w:webHidden/>
              </w:rPr>
              <w:instrText xml:space="preserve"> PAGEREF _Toc492158295 \h </w:instrText>
            </w:r>
            <w:r w:rsidR="00EB4BD1">
              <w:rPr>
                <w:noProof/>
                <w:webHidden/>
              </w:rPr>
            </w:r>
            <w:r w:rsidR="00EB4BD1">
              <w:rPr>
                <w:noProof/>
                <w:webHidden/>
              </w:rPr>
              <w:fldChar w:fldCharType="separate"/>
            </w:r>
            <w:r w:rsidR="00EB4BD1">
              <w:rPr>
                <w:noProof/>
                <w:webHidden/>
              </w:rPr>
              <w:t>2</w:t>
            </w:r>
            <w:r w:rsidR="00EB4BD1">
              <w:rPr>
                <w:noProof/>
                <w:webHidden/>
              </w:rPr>
              <w:fldChar w:fldCharType="end"/>
            </w:r>
          </w:hyperlink>
        </w:p>
        <w:p w14:paraId="7431E5BF" w14:textId="6F690868" w:rsidR="00EB4BD1" w:rsidRDefault="00A20FCE">
          <w:pPr>
            <w:pStyle w:val="TOC3"/>
            <w:tabs>
              <w:tab w:val="right" w:leader="dot" w:pos="9350"/>
            </w:tabs>
            <w:rPr>
              <w:rFonts w:eastAsiaTheme="minorEastAsia"/>
              <w:noProof/>
            </w:rPr>
          </w:pPr>
          <w:hyperlink w:anchor="_Toc492158296" w:history="1">
            <w:r w:rsidR="00EB4BD1" w:rsidRPr="00DD3A01">
              <w:rPr>
                <w:rStyle w:val="Hyperlink"/>
                <w:noProof/>
              </w:rPr>
              <w:t xml:space="preserve">Duration: </w:t>
            </w:r>
            <w:r w:rsidR="005A1B87">
              <w:rPr>
                <w:rStyle w:val="Hyperlink"/>
                <w:noProof/>
              </w:rPr>
              <w:t>3</w:t>
            </w:r>
            <w:r w:rsidR="005D6626">
              <w:rPr>
                <w:rStyle w:val="Hyperlink"/>
                <w:noProof/>
              </w:rPr>
              <w:t xml:space="preserve"> hours (</w:t>
            </w:r>
            <w:r w:rsidR="008F2208">
              <w:rPr>
                <w:rStyle w:val="Hyperlink"/>
                <w:noProof/>
              </w:rPr>
              <w:t>1</w:t>
            </w:r>
            <w:r w:rsidR="00F80CAA">
              <w:rPr>
                <w:rStyle w:val="Hyperlink"/>
                <w:noProof/>
              </w:rPr>
              <w:t>0</w:t>
            </w:r>
            <w:r w:rsidR="005A1B87">
              <w:rPr>
                <w:rStyle w:val="Hyperlink"/>
                <w:noProof/>
              </w:rPr>
              <w:t>-</w:t>
            </w:r>
            <w:r w:rsidR="00F80CAA">
              <w:rPr>
                <w:rStyle w:val="Hyperlink"/>
                <w:noProof/>
              </w:rPr>
              <w:t>4</w:t>
            </w:r>
            <w:r w:rsidR="005A1B87">
              <w:rPr>
                <w:rStyle w:val="Hyperlink"/>
                <w:noProof/>
              </w:rPr>
              <w:t>0</w:t>
            </w:r>
            <w:r w:rsidR="005D6626">
              <w:rPr>
                <w:rStyle w:val="Hyperlink"/>
                <w:noProof/>
              </w:rPr>
              <w:t xml:space="preserve"> mins per exercise)</w:t>
            </w:r>
            <w:r w:rsidR="00EB4BD1">
              <w:rPr>
                <w:noProof/>
                <w:webHidden/>
              </w:rPr>
              <w:tab/>
            </w:r>
            <w:r w:rsidR="00EB4BD1">
              <w:rPr>
                <w:noProof/>
                <w:webHidden/>
              </w:rPr>
              <w:fldChar w:fldCharType="begin"/>
            </w:r>
            <w:r w:rsidR="00EB4BD1">
              <w:rPr>
                <w:noProof/>
                <w:webHidden/>
              </w:rPr>
              <w:instrText xml:space="preserve"> PAGEREF _Toc492158296 \h </w:instrText>
            </w:r>
            <w:r w:rsidR="00EB4BD1">
              <w:rPr>
                <w:noProof/>
                <w:webHidden/>
              </w:rPr>
            </w:r>
            <w:r w:rsidR="00EB4BD1">
              <w:rPr>
                <w:noProof/>
                <w:webHidden/>
              </w:rPr>
              <w:fldChar w:fldCharType="separate"/>
            </w:r>
            <w:r w:rsidR="00EB4BD1">
              <w:rPr>
                <w:noProof/>
                <w:webHidden/>
              </w:rPr>
              <w:t>2</w:t>
            </w:r>
            <w:r w:rsidR="00EB4BD1">
              <w:rPr>
                <w:noProof/>
                <w:webHidden/>
              </w:rPr>
              <w:fldChar w:fldCharType="end"/>
            </w:r>
          </w:hyperlink>
        </w:p>
        <w:p w14:paraId="3947B730" w14:textId="6C422812" w:rsidR="00EB4BD1" w:rsidRDefault="00A20FCE">
          <w:pPr>
            <w:pStyle w:val="TOC3"/>
            <w:tabs>
              <w:tab w:val="right" w:leader="dot" w:pos="9350"/>
            </w:tabs>
            <w:rPr>
              <w:rFonts w:eastAsiaTheme="minorEastAsia"/>
              <w:noProof/>
            </w:rPr>
          </w:pPr>
          <w:hyperlink w:anchor="_Toc492158297" w:history="1">
            <w:r w:rsidR="00EB4BD1" w:rsidRPr="00DD3A01">
              <w:rPr>
                <w:rStyle w:val="Hyperlink"/>
                <w:noProof/>
              </w:rPr>
              <w:t>Prerequisite</w:t>
            </w:r>
            <w:r w:rsidR="00EB4BD1">
              <w:rPr>
                <w:noProof/>
                <w:webHidden/>
              </w:rPr>
              <w:tab/>
            </w:r>
            <w:r w:rsidR="00EB4BD1">
              <w:rPr>
                <w:noProof/>
                <w:webHidden/>
              </w:rPr>
              <w:fldChar w:fldCharType="begin"/>
            </w:r>
            <w:r w:rsidR="00EB4BD1">
              <w:rPr>
                <w:noProof/>
                <w:webHidden/>
              </w:rPr>
              <w:instrText xml:space="preserve"> PAGEREF _Toc492158297 \h </w:instrText>
            </w:r>
            <w:r w:rsidR="00EB4BD1">
              <w:rPr>
                <w:noProof/>
                <w:webHidden/>
              </w:rPr>
            </w:r>
            <w:r w:rsidR="00EB4BD1">
              <w:rPr>
                <w:noProof/>
                <w:webHidden/>
              </w:rPr>
              <w:fldChar w:fldCharType="separate"/>
            </w:r>
            <w:r w:rsidR="00EB4BD1">
              <w:rPr>
                <w:noProof/>
                <w:webHidden/>
              </w:rPr>
              <w:t>2</w:t>
            </w:r>
            <w:r w:rsidR="00EB4BD1">
              <w:rPr>
                <w:noProof/>
                <w:webHidden/>
              </w:rPr>
              <w:fldChar w:fldCharType="end"/>
            </w:r>
          </w:hyperlink>
        </w:p>
        <w:p w14:paraId="0F4B8E5F" w14:textId="58CA63F6" w:rsidR="00EB4BD1" w:rsidRDefault="00A20FCE">
          <w:pPr>
            <w:pStyle w:val="TOC3"/>
            <w:tabs>
              <w:tab w:val="right" w:leader="dot" w:pos="9350"/>
            </w:tabs>
            <w:rPr>
              <w:rFonts w:eastAsiaTheme="minorEastAsia"/>
              <w:noProof/>
            </w:rPr>
          </w:pPr>
          <w:hyperlink w:anchor="_Toc492158298" w:history="1">
            <w:r w:rsidR="00EB4BD1" w:rsidRPr="00DD3A01">
              <w:rPr>
                <w:rStyle w:val="Hyperlink"/>
                <w:noProof/>
              </w:rPr>
              <w:t xml:space="preserve">Exercise 1: </w:t>
            </w:r>
            <w:r w:rsidR="00C07331">
              <w:rPr>
                <w:rStyle w:val="Hyperlink"/>
                <w:noProof/>
              </w:rPr>
              <w:t>Setup VSTS Account</w:t>
            </w:r>
            <w:r w:rsidR="00787B96">
              <w:rPr>
                <w:rStyle w:val="Hyperlink"/>
                <w:noProof/>
              </w:rPr>
              <w:t xml:space="preserve"> and </w:t>
            </w:r>
            <w:r w:rsidR="00C07331">
              <w:rPr>
                <w:rStyle w:val="Hyperlink"/>
                <w:noProof/>
              </w:rPr>
              <w:t xml:space="preserve">2 </w:t>
            </w:r>
            <w:r w:rsidR="00787B96">
              <w:rPr>
                <w:rStyle w:val="Hyperlink"/>
                <w:noProof/>
              </w:rPr>
              <w:t>Project</w:t>
            </w:r>
            <w:r w:rsidR="00C07331">
              <w:rPr>
                <w:rStyle w:val="Hyperlink"/>
                <w:noProof/>
              </w:rPr>
              <w:t>s</w:t>
            </w:r>
            <w:r w:rsidR="00EB4BD1">
              <w:rPr>
                <w:noProof/>
                <w:webHidden/>
              </w:rPr>
              <w:tab/>
            </w:r>
            <w:r w:rsidR="00EB4BD1">
              <w:rPr>
                <w:noProof/>
                <w:webHidden/>
              </w:rPr>
              <w:fldChar w:fldCharType="begin"/>
            </w:r>
            <w:r w:rsidR="00EB4BD1">
              <w:rPr>
                <w:noProof/>
                <w:webHidden/>
              </w:rPr>
              <w:instrText xml:space="preserve"> PAGEREF _Toc492158298 \h </w:instrText>
            </w:r>
            <w:r w:rsidR="00EB4BD1">
              <w:rPr>
                <w:noProof/>
                <w:webHidden/>
              </w:rPr>
            </w:r>
            <w:r w:rsidR="00EB4BD1">
              <w:rPr>
                <w:noProof/>
                <w:webHidden/>
              </w:rPr>
              <w:fldChar w:fldCharType="separate"/>
            </w:r>
            <w:r w:rsidR="00EB4BD1">
              <w:rPr>
                <w:noProof/>
                <w:webHidden/>
              </w:rPr>
              <w:t>2</w:t>
            </w:r>
            <w:r w:rsidR="00EB4BD1">
              <w:rPr>
                <w:noProof/>
                <w:webHidden/>
              </w:rPr>
              <w:fldChar w:fldCharType="end"/>
            </w:r>
          </w:hyperlink>
        </w:p>
        <w:p w14:paraId="5B9EC1DC" w14:textId="507022BF" w:rsidR="00787B96" w:rsidRDefault="00787B96">
          <w:pPr>
            <w:pStyle w:val="TOC3"/>
            <w:tabs>
              <w:tab w:val="right" w:leader="dot" w:pos="9350"/>
            </w:tabs>
          </w:pPr>
          <w:r w:rsidRPr="00787B96">
            <w:t xml:space="preserve">Exercise 2: Setup your </w:t>
          </w:r>
          <w:r w:rsidR="00847433">
            <w:t>C</w:t>
          </w:r>
          <w:r>
            <w:t>ustom Processes</w:t>
          </w:r>
          <w:r w:rsidRPr="00787B96">
            <w:tab/>
          </w:r>
          <w:r w:rsidR="008145E3">
            <w:t>9</w:t>
          </w:r>
        </w:p>
        <w:p w14:paraId="60A1957F" w14:textId="07AE5F72" w:rsidR="00EB4BD1" w:rsidRDefault="00A20FCE">
          <w:pPr>
            <w:pStyle w:val="TOC3"/>
            <w:tabs>
              <w:tab w:val="right" w:leader="dot" w:pos="9350"/>
            </w:tabs>
            <w:rPr>
              <w:rFonts w:eastAsiaTheme="minorEastAsia"/>
              <w:noProof/>
            </w:rPr>
          </w:pPr>
          <w:hyperlink w:anchor="_Toc492158299" w:history="1">
            <w:r w:rsidR="00B7694A">
              <w:rPr>
                <w:rStyle w:val="Hyperlink"/>
                <w:noProof/>
              </w:rPr>
              <w:t>Exercise 3</w:t>
            </w:r>
            <w:r w:rsidR="00EB4BD1" w:rsidRPr="00DD3A01">
              <w:rPr>
                <w:rStyle w:val="Hyperlink"/>
                <w:noProof/>
              </w:rPr>
              <w:t xml:space="preserve">: </w:t>
            </w:r>
            <w:r w:rsidR="00E56E96">
              <w:rPr>
                <w:rStyle w:val="Hyperlink"/>
                <w:noProof/>
              </w:rPr>
              <w:t>Setup your Sprint</w:t>
            </w:r>
            <w:r w:rsidR="00EB4BD1">
              <w:rPr>
                <w:noProof/>
                <w:webHidden/>
              </w:rPr>
              <w:tab/>
            </w:r>
            <w:r w:rsidR="008145E3">
              <w:rPr>
                <w:noProof/>
                <w:webHidden/>
              </w:rPr>
              <w:t>18</w:t>
            </w:r>
          </w:hyperlink>
        </w:p>
        <w:p w14:paraId="31F111D0" w14:textId="77B2BC97" w:rsidR="00EB4BD1" w:rsidRDefault="00A20FCE">
          <w:pPr>
            <w:pStyle w:val="TOC3"/>
            <w:tabs>
              <w:tab w:val="right" w:leader="dot" w:pos="9350"/>
            </w:tabs>
            <w:rPr>
              <w:rFonts w:eastAsiaTheme="minorEastAsia"/>
              <w:noProof/>
            </w:rPr>
          </w:pPr>
          <w:hyperlink w:anchor="_Toc492158300" w:history="1">
            <w:r w:rsidR="00B7694A">
              <w:rPr>
                <w:rStyle w:val="Hyperlink"/>
                <w:noProof/>
              </w:rPr>
              <w:t>Exercise 4</w:t>
            </w:r>
            <w:r w:rsidR="00EB4BD1" w:rsidRPr="00DD3A01">
              <w:rPr>
                <w:rStyle w:val="Hyperlink"/>
                <w:noProof/>
              </w:rPr>
              <w:t>:</w:t>
            </w:r>
            <w:r w:rsidR="009713DB">
              <w:rPr>
                <w:rStyle w:val="Hyperlink"/>
                <w:noProof/>
              </w:rPr>
              <w:t xml:space="preserve"> </w:t>
            </w:r>
            <w:r w:rsidR="009713DB" w:rsidRPr="009713DB">
              <w:rPr>
                <w:rStyle w:val="Hyperlink"/>
                <w:noProof/>
              </w:rPr>
              <w:t>Populate your Sprint (Bulk Modify, Templates,</w:t>
            </w:r>
            <w:r w:rsidR="00524485">
              <w:rPr>
                <w:rStyle w:val="Hyperlink"/>
                <w:noProof/>
              </w:rPr>
              <w:t xml:space="preserve"> Tagging,</w:t>
            </w:r>
            <w:r w:rsidR="004E5140">
              <w:rPr>
                <w:rStyle w:val="Hyperlink"/>
                <w:noProof/>
              </w:rPr>
              <w:t xml:space="preserve"> Linking Stories,</w:t>
            </w:r>
            <w:r w:rsidR="009713DB" w:rsidRPr="009713DB">
              <w:rPr>
                <w:rStyle w:val="Hyperlink"/>
                <w:noProof/>
              </w:rPr>
              <w:t xml:space="preserve"> etc)</w:t>
            </w:r>
            <w:r w:rsidR="00EB4BD1">
              <w:rPr>
                <w:noProof/>
                <w:webHidden/>
              </w:rPr>
              <w:tab/>
            </w:r>
            <w:r w:rsidR="008145E3">
              <w:rPr>
                <w:noProof/>
                <w:webHidden/>
              </w:rPr>
              <w:t>23</w:t>
            </w:r>
          </w:hyperlink>
        </w:p>
        <w:p w14:paraId="084528E4" w14:textId="5D98B6D2" w:rsidR="00EB4BD1" w:rsidRDefault="00A20FCE">
          <w:pPr>
            <w:pStyle w:val="TOC3"/>
            <w:tabs>
              <w:tab w:val="right" w:leader="dot" w:pos="9350"/>
            </w:tabs>
            <w:rPr>
              <w:rFonts w:eastAsiaTheme="minorEastAsia"/>
              <w:noProof/>
            </w:rPr>
          </w:pPr>
          <w:hyperlink w:anchor="_Toc492158301" w:history="1">
            <w:r w:rsidR="00B7694A">
              <w:rPr>
                <w:rStyle w:val="Hyperlink"/>
                <w:noProof/>
              </w:rPr>
              <w:t>Exercise 5</w:t>
            </w:r>
            <w:r w:rsidR="00EB4BD1" w:rsidRPr="00DD3A01">
              <w:rPr>
                <w:rStyle w:val="Hyperlink"/>
                <w:noProof/>
              </w:rPr>
              <w:t>:</w:t>
            </w:r>
            <w:r w:rsidR="009713DB">
              <w:rPr>
                <w:rStyle w:val="Hyperlink"/>
                <w:noProof/>
              </w:rPr>
              <w:t xml:space="preserve"> </w:t>
            </w:r>
            <w:r w:rsidR="009713DB" w:rsidRPr="009713DB">
              <w:rPr>
                <w:rStyle w:val="Hyperlink"/>
                <w:noProof/>
              </w:rPr>
              <w:t>Setup and customize your Board</w:t>
            </w:r>
            <w:r w:rsidR="00224B5F">
              <w:rPr>
                <w:rStyle w:val="Hyperlink"/>
                <w:noProof/>
              </w:rPr>
              <w:t xml:space="preserve"> (Add work items)</w:t>
            </w:r>
            <w:r w:rsidR="00EB4BD1">
              <w:rPr>
                <w:noProof/>
                <w:webHidden/>
              </w:rPr>
              <w:tab/>
            </w:r>
            <w:r w:rsidR="008145E3">
              <w:rPr>
                <w:noProof/>
                <w:webHidden/>
              </w:rPr>
              <w:t>37</w:t>
            </w:r>
          </w:hyperlink>
        </w:p>
        <w:p w14:paraId="7F66A877" w14:textId="7B546C79" w:rsidR="009713DB" w:rsidRDefault="00B7694A">
          <w:pPr>
            <w:pStyle w:val="TOC3"/>
            <w:tabs>
              <w:tab w:val="right" w:leader="dot" w:pos="9350"/>
            </w:tabs>
          </w:pPr>
          <w:r>
            <w:t>Exercise 6</w:t>
          </w:r>
          <w:r w:rsidR="009713DB" w:rsidRPr="009713DB">
            <w:t>:</w:t>
          </w:r>
          <w:r w:rsidR="009713DB">
            <w:t xml:space="preserve"> Logging Bugs, Searching Work Items</w:t>
          </w:r>
          <w:r w:rsidR="004E5140">
            <w:t>, Discussions, Attachments, etc</w:t>
          </w:r>
          <w:r w:rsidR="009713DB" w:rsidRPr="009713DB">
            <w:tab/>
          </w:r>
          <w:r w:rsidR="008145E3">
            <w:t>46</w:t>
          </w:r>
        </w:p>
        <w:p w14:paraId="7714C0F2" w14:textId="28634568" w:rsidR="00787B96" w:rsidRDefault="00B7694A">
          <w:pPr>
            <w:pStyle w:val="TOC3"/>
            <w:tabs>
              <w:tab w:val="right" w:leader="dot" w:pos="9350"/>
            </w:tabs>
          </w:pPr>
          <w:r>
            <w:t>Exercise 7</w:t>
          </w:r>
          <w:r w:rsidR="00787B96">
            <w:t>: Creating effective Queries</w:t>
          </w:r>
          <w:r w:rsidR="00787B96" w:rsidRPr="00787B96">
            <w:tab/>
          </w:r>
          <w:r w:rsidR="008145E3">
            <w:t>49</w:t>
          </w:r>
        </w:p>
        <w:p w14:paraId="603E5B83" w14:textId="15E85E49" w:rsidR="00EB4BD1" w:rsidRDefault="00A20FCE">
          <w:pPr>
            <w:pStyle w:val="TOC3"/>
            <w:tabs>
              <w:tab w:val="right" w:leader="dot" w:pos="9350"/>
            </w:tabs>
            <w:rPr>
              <w:rFonts w:eastAsiaTheme="minorEastAsia"/>
              <w:noProof/>
            </w:rPr>
          </w:pPr>
          <w:hyperlink w:anchor="_Toc492158302" w:history="1">
            <w:r w:rsidR="00B7694A">
              <w:rPr>
                <w:rStyle w:val="Hyperlink"/>
                <w:noProof/>
              </w:rPr>
              <w:t>Exercise 8</w:t>
            </w:r>
            <w:r w:rsidR="00E56E96">
              <w:rPr>
                <w:rStyle w:val="Hyperlink"/>
                <w:noProof/>
              </w:rPr>
              <w:t>: Monitor your Sp</w:t>
            </w:r>
            <w:r w:rsidR="00A2130E">
              <w:rPr>
                <w:rStyle w:val="Hyperlink"/>
                <w:noProof/>
              </w:rPr>
              <w:t>rint (Dashboards,</w:t>
            </w:r>
            <w:r w:rsidR="00524485">
              <w:rPr>
                <w:rStyle w:val="Hyperlink"/>
                <w:noProof/>
              </w:rPr>
              <w:t xml:space="preserve"> Wiki,</w:t>
            </w:r>
            <w:r w:rsidR="00A2130E">
              <w:rPr>
                <w:rStyle w:val="Hyperlink"/>
                <w:noProof/>
              </w:rPr>
              <w:t xml:space="preserve"> Favo</w:t>
            </w:r>
            <w:r w:rsidR="00E56E96">
              <w:rPr>
                <w:rStyle w:val="Hyperlink"/>
                <w:noProof/>
              </w:rPr>
              <w:t>rites, Watches</w:t>
            </w:r>
            <w:r w:rsidR="00A2130E">
              <w:rPr>
                <w:rStyle w:val="Hyperlink"/>
                <w:noProof/>
              </w:rPr>
              <w:t>, Delivery</w:t>
            </w:r>
            <w:r w:rsidR="0044549C">
              <w:rPr>
                <w:rStyle w:val="Hyperlink"/>
                <w:noProof/>
              </w:rPr>
              <w:t xml:space="preserve"> Plans</w:t>
            </w:r>
            <w:r w:rsidR="00E56E96">
              <w:rPr>
                <w:rStyle w:val="Hyperlink"/>
                <w:noProof/>
              </w:rPr>
              <w:t>)</w:t>
            </w:r>
            <w:r w:rsidR="00EB4BD1">
              <w:rPr>
                <w:noProof/>
                <w:webHidden/>
              </w:rPr>
              <w:tab/>
            </w:r>
            <w:r w:rsidR="008145E3">
              <w:rPr>
                <w:noProof/>
                <w:webHidden/>
              </w:rPr>
              <w:t>53</w:t>
            </w:r>
          </w:hyperlink>
        </w:p>
        <w:p w14:paraId="581448F7" w14:textId="6E1582BA" w:rsidR="0076662B" w:rsidRDefault="00B7694A">
          <w:pPr>
            <w:pStyle w:val="TOC3"/>
            <w:tabs>
              <w:tab w:val="right" w:leader="dot" w:pos="9350"/>
            </w:tabs>
          </w:pPr>
          <w:r>
            <w:t>Exercise 9</w:t>
          </w:r>
          <w:r w:rsidR="0076662B" w:rsidRPr="0076662B">
            <w:t>: Setup Notifications</w:t>
          </w:r>
          <w:r w:rsidR="0076662B" w:rsidRPr="0076662B">
            <w:tab/>
          </w:r>
          <w:r w:rsidR="008145E3">
            <w:t>66</w:t>
          </w:r>
        </w:p>
        <w:p w14:paraId="27644EB4" w14:textId="67EF9267" w:rsidR="004527F6" w:rsidRDefault="004527F6">
          <w:pPr>
            <w:pStyle w:val="TOC3"/>
            <w:tabs>
              <w:tab w:val="right" w:leader="dot" w:pos="9350"/>
            </w:tabs>
          </w:pPr>
          <w:r w:rsidRPr="004527F6">
            <w:t>Exercise 10: PREVIEW Features, Requesting Features, Roadmap</w:t>
          </w:r>
          <w:r w:rsidRPr="004527F6">
            <w:tab/>
          </w:r>
          <w:r w:rsidR="008145E3">
            <w:t>67</w:t>
          </w:r>
        </w:p>
        <w:p w14:paraId="5349A2A1" w14:textId="538F4093" w:rsidR="00EB4BD1" w:rsidRDefault="00A20FCE">
          <w:pPr>
            <w:pStyle w:val="TOC3"/>
            <w:tabs>
              <w:tab w:val="right" w:leader="dot" w:pos="9350"/>
            </w:tabs>
            <w:rPr>
              <w:noProof/>
            </w:rPr>
          </w:pPr>
          <w:hyperlink w:anchor="_Toc492158303" w:history="1">
            <w:r w:rsidR="00B7694A">
              <w:rPr>
                <w:rStyle w:val="Hyperlink"/>
                <w:noProof/>
              </w:rPr>
              <w:t>Exercise 1</w:t>
            </w:r>
            <w:r w:rsidR="004527F6">
              <w:rPr>
                <w:rStyle w:val="Hyperlink"/>
                <w:noProof/>
              </w:rPr>
              <w:t>1</w:t>
            </w:r>
            <w:r w:rsidR="00EB4BD1" w:rsidRPr="00DD3A01">
              <w:rPr>
                <w:rStyle w:val="Hyperlink"/>
                <w:noProof/>
              </w:rPr>
              <w:t xml:space="preserve">: </w:t>
            </w:r>
            <w:r w:rsidR="004527F6">
              <w:rPr>
                <w:rStyle w:val="Hyperlink"/>
                <w:noProof/>
              </w:rPr>
              <w:t>Advanced</w:t>
            </w:r>
            <w:r w:rsidR="006E4C17">
              <w:rPr>
                <w:rStyle w:val="Hyperlink"/>
                <w:noProof/>
              </w:rPr>
              <w:t xml:space="preserve"> Scenario</w:t>
            </w:r>
            <w:r w:rsidR="004527F6">
              <w:rPr>
                <w:rStyle w:val="Hyperlink"/>
                <w:noProof/>
              </w:rPr>
              <w:t xml:space="preserve">: </w:t>
            </w:r>
            <w:r w:rsidR="006E4C17">
              <w:rPr>
                <w:rStyle w:val="Hyperlink"/>
                <w:noProof/>
              </w:rPr>
              <w:t>Help the team out with some custom requests!</w:t>
            </w:r>
            <w:r w:rsidR="00EB4BD1">
              <w:rPr>
                <w:noProof/>
                <w:webHidden/>
              </w:rPr>
              <w:tab/>
            </w:r>
            <w:r w:rsidR="008145E3">
              <w:rPr>
                <w:noProof/>
                <w:webHidden/>
              </w:rPr>
              <w:t>68</w:t>
            </w:r>
          </w:hyperlink>
        </w:p>
        <w:p w14:paraId="50FB563E" w14:textId="77777777" w:rsidR="0076662B" w:rsidRPr="0076662B" w:rsidRDefault="0076662B" w:rsidP="0076662B"/>
        <w:p w14:paraId="4117FD5C" w14:textId="073FD4E5" w:rsidR="00504ABF" w:rsidRDefault="00504ABF">
          <w:r>
            <w:rPr>
              <w:b/>
              <w:bCs/>
              <w:noProof/>
            </w:rPr>
            <w:fldChar w:fldCharType="end"/>
          </w:r>
        </w:p>
      </w:sdtContent>
    </w:sdt>
    <w:p w14:paraId="29CA0579" w14:textId="7CA2C59E" w:rsidR="009F717C" w:rsidRDefault="009F717C"/>
    <w:p w14:paraId="547DEBAC" w14:textId="262576B3" w:rsidR="009F717C" w:rsidRDefault="00A417E0" w:rsidP="00910FE1">
      <w:pPr>
        <w:pStyle w:val="LabTitle"/>
      </w:pPr>
      <w:bookmarkStart w:id="0" w:name="_Toc492158295"/>
      <w:r w:rsidRPr="0080336C">
        <w:lastRenderedPageBreak/>
        <w:t>Lab</w:t>
      </w:r>
      <w:r w:rsidR="009F717C" w:rsidRPr="009F717C">
        <w:t xml:space="preserve">: </w:t>
      </w:r>
      <w:sdt>
        <w:sdtPr>
          <w:id w:val="-1575122883"/>
        </w:sdtPr>
        <w:sdtContent>
          <w:r w:rsidR="00D708BC">
            <w:t>M</w:t>
          </w:r>
          <w:r w:rsidR="00A55EA1">
            <w:t xml:space="preserve">odule 1 </w:t>
          </w:r>
          <w:r w:rsidR="00DE5B4F">
            <w:t>–</w:t>
          </w:r>
          <w:r w:rsidR="00A55EA1">
            <w:t xml:space="preserve"> </w:t>
          </w:r>
          <w:r w:rsidR="00932952">
            <w:t>VSTS</w:t>
          </w:r>
          <w:r w:rsidR="00DE5B4F">
            <w:t xml:space="preserve"> Project Management</w:t>
          </w:r>
        </w:sdtContent>
      </w:sdt>
      <w:bookmarkEnd w:id="0"/>
      <w:r w:rsidR="00F10FBA">
        <w:t xml:space="preserve"> </w:t>
      </w:r>
    </w:p>
    <w:p w14:paraId="1D332541" w14:textId="4018EDB9" w:rsidR="00985204" w:rsidRDefault="00985204" w:rsidP="00946DB6">
      <w:pPr>
        <w:pStyle w:val="ExerciseHeading"/>
      </w:pPr>
      <w:bookmarkStart w:id="1" w:name="_Toc397503478"/>
      <w:bookmarkStart w:id="2" w:name="_Toc491074260"/>
      <w:bookmarkStart w:id="3" w:name="_Toc492158296"/>
      <w:bookmarkStart w:id="4" w:name="_Toc300310217"/>
      <w:bookmarkStart w:id="5" w:name="_Toc310325841"/>
      <w:bookmarkStart w:id="6" w:name="_GoBack"/>
      <w:bookmarkEnd w:id="1"/>
      <w:bookmarkEnd w:id="6"/>
      <w:r>
        <w:t xml:space="preserve">Duration: </w:t>
      </w:r>
      <w:r w:rsidR="008A2331">
        <w:t>3</w:t>
      </w:r>
      <w:r w:rsidR="00011FFF">
        <w:t xml:space="preserve"> hours</w:t>
      </w:r>
      <w:bookmarkEnd w:id="2"/>
      <w:bookmarkEnd w:id="3"/>
      <w:r>
        <w:t xml:space="preserve"> </w:t>
      </w:r>
    </w:p>
    <w:p w14:paraId="6564736F" w14:textId="528BFB74" w:rsidR="00C2044A" w:rsidRDefault="007D3B0A" w:rsidP="00946DB6">
      <w:pPr>
        <w:pStyle w:val="ExerciseHeading"/>
      </w:pPr>
      <w:bookmarkStart w:id="7" w:name="_Toc492158297"/>
      <w:r>
        <w:t>Prerequisite</w:t>
      </w:r>
      <w:bookmarkEnd w:id="7"/>
    </w:p>
    <w:p w14:paraId="5F3A6DFA" w14:textId="762430F5" w:rsidR="00AC020E" w:rsidRDefault="00AC020E" w:rsidP="003F0820">
      <w:pPr>
        <w:pStyle w:val="ListParagraph"/>
      </w:pPr>
      <w:r>
        <w:t xml:space="preserve">You must </w:t>
      </w:r>
      <w:r w:rsidR="00B45FD9">
        <w:t xml:space="preserve">have a VSTS account. </w:t>
      </w:r>
      <w:r w:rsidR="00B0582D">
        <w:t xml:space="preserve">You can create a free one using a personal or work email by going here: </w:t>
      </w:r>
      <w:hyperlink r:id="rId12" w:history="1">
        <w:r w:rsidR="00B0582D" w:rsidRPr="00EC7E66">
          <w:rPr>
            <w:rStyle w:val="Hyperlink"/>
          </w:rPr>
          <w:t>https://www.visualstudio.com/team-services/</w:t>
        </w:r>
      </w:hyperlink>
      <w:r w:rsidR="00B0582D">
        <w:t xml:space="preserve"> and clicking the blue “Get Started for Free” button. </w:t>
      </w:r>
      <w:r w:rsidR="00167268">
        <w:t xml:space="preserve">Everyone will use their own personal VSTS account. </w:t>
      </w:r>
      <w:r w:rsidR="00D514B1">
        <w:t xml:space="preserve">And, you need an Internet connection. </w:t>
      </w:r>
    </w:p>
    <w:p w14:paraId="1E3F75BD" w14:textId="77777777" w:rsidR="00B0582D" w:rsidRDefault="00B0582D" w:rsidP="003F0820">
      <w:pPr>
        <w:pStyle w:val="ListParagraph"/>
      </w:pPr>
    </w:p>
    <w:p w14:paraId="2815BDAC" w14:textId="7A4B33B1" w:rsidR="00946DB6" w:rsidRDefault="00AD2318" w:rsidP="00946DB6">
      <w:pPr>
        <w:pStyle w:val="ExerciseHeading"/>
      </w:pPr>
      <w:bookmarkStart w:id="8" w:name="_Toc492158298"/>
      <w:bookmarkStart w:id="9" w:name="_Hlk499741050"/>
      <w:r>
        <w:t xml:space="preserve">Exercise 1: </w:t>
      </w:r>
      <w:bookmarkEnd w:id="8"/>
      <w:r w:rsidR="0037008F">
        <w:t xml:space="preserve">Setup Your </w:t>
      </w:r>
      <w:r w:rsidR="008E29B3">
        <w:t xml:space="preserve">VSTS Account and </w:t>
      </w:r>
      <w:r w:rsidR="005C43FE">
        <w:t xml:space="preserve">2 </w:t>
      </w:r>
      <w:r w:rsidR="008E29B3">
        <w:t>Projects</w:t>
      </w:r>
      <w:r w:rsidR="005A22D9">
        <w:t xml:space="preserve"> </w:t>
      </w:r>
      <w:r w:rsidR="00447B2E">
        <w:t>(20 mins)</w:t>
      </w:r>
    </w:p>
    <w:p w14:paraId="2DD34E3F" w14:textId="7CC9E56E" w:rsidR="00D04CA7" w:rsidRDefault="00961F06" w:rsidP="00587341">
      <w:pPr>
        <w:pStyle w:val="ListParagraph"/>
      </w:pPr>
      <w:r w:rsidRPr="00961F06">
        <w:t xml:space="preserve">In this </w:t>
      </w:r>
      <w:r w:rsidR="00230BEE">
        <w:t>lab, we will follow a scenario.</w:t>
      </w:r>
      <w:r w:rsidR="004958C0">
        <w:t xml:space="preserve">  </w:t>
      </w:r>
      <w:r w:rsidR="00D04CA7">
        <w:t xml:space="preserve">You will create the scenario in the steps and each exercise will build upon the previous one, so don’t skip exercises! </w:t>
      </w:r>
      <w:r w:rsidR="00DA397D">
        <w:t xml:space="preserve">I will put additional </w:t>
      </w:r>
      <w:r w:rsidR="00C71EEC">
        <w:t>“</w:t>
      </w:r>
      <w:r w:rsidR="00C71EEC" w:rsidRPr="00C71EEC">
        <w:rPr>
          <w:i/>
        </w:rPr>
        <w:t>Notes</w:t>
      </w:r>
      <w:r w:rsidR="00C71EEC">
        <w:t>”</w:t>
      </w:r>
      <w:r w:rsidR="00DA397D">
        <w:t xml:space="preserve"> in italics which give you more information about what is going on but don’t contain any steps to the lab. </w:t>
      </w:r>
      <w:r w:rsidR="00B1663F">
        <w:t xml:space="preserve">This is just to help you learn, please take the time to read them and understand </w:t>
      </w:r>
      <w:r w:rsidR="00B1663F">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B1663F">
        <w:t xml:space="preserve">. </w:t>
      </w:r>
    </w:p>
    <w:p w14:paraId="467C9659" w14:textId="77777777" w:rsidR="00D04CA7" w:rsidRDefault="00D04CA7" w:rsidP="00587341">
      <w:pPr>
        <w:pStyle w:val="ListParagraph"/>
      </w:pPr>
    </w:p>
    <w:p w14:paraId="5476E7AA" w14:textId="110AA155" w:rsidR="00A419E4" w:rsidRPr="00587341" w:rsidRDefault="004958C0" w:rsidP="00587341">
      <w:pPr>
        <w:pStyle w:val="ListParagraph"/>
      </w:pPr>
      <w:r>
        <w:t>You work for a restaurant business called “</w:t>
      </w:r>
      <w:r w:rsidR="00055A52">
        <w:t>Pho Sizzle</w:t>
      </w:r>
      <w:r w:rsidR="00446697">
        <w:t xml:space="preserve"> Vietnamese Cuisine</w:t>
      </w:r>
      <w:r>
        <w:t>”.</w:t>
      </w:r>
      <w:r w:rsidR="00230BEE">
        <w:t xml:space="preserve">  </w:t>
      </w:r>
      <w:r>
        <w:t>Our</w:t>
      </w:r>
      <w:r w:rsidR="00230BEE">
        <w:t xml:space="preserve"> restaurant</w:t>
      </w:r>
      <w:r>
        <w:t xml:space="preserve"> has</w:t>
      </w:r>
      <w:r w:rsidR="00A419E4">
        <w:t xml:space="preserve"> </w:t>
      </w:r>
      <w:r w:rsidR="002843D7">
        <w:t>2</w:t>
      </w:r>
      <w:r w:rsidR="00A419E4">
        <w:t xml:space="preserve"> web team</w:t>
      </w:r>
      <w:r w:rsidR="002843D7">
        <w:t xml:space="preserve">s working on </w:t>
      </w:r>
      <w:r>
        <w:t>the main website</w:t>
      </w:r>
      <w:r w:rsidR="00A419E4">
        <w:t xml:space="preserve"> and a mobile team</w:t>
      </w:r>
      <w:r>
        <w:t xml:space="preserve"> on the mobile app</w:t>
      </w:r>
      <w:r w:rsidR="00A419E4">
        <w:t>.</w:t>
      </w:r>
      <w:r w:rsidR="00B24BF3">
        <w:t xml:space="preserve">  The 2 web teams are named:</w:t>
      </w:r>
      <w:r w:rsidR="00382CE2">
        <w:t xml:space="preserve"> “Pho </w:t>
      </w:r>
      <w:proofErr w:type="spellStart"/>
      <w:r w:rsidR="00382CE2">
        <w:t>Sho</w:t>
      </w:r>
      <w:proofErr w:type="spellEnd"/>
      <w:r w:rsidR="009256F0">
        <w:t>” and “Pho Real”</w:t>
      </w:r>
      <w:r w:rsidR="00B24BF3">
        <w:t>.  The mobile team calls themselves:</w:t>
      </w:r>
      <w:r w:rsidR="00482BB3">
        <w:t xml:space="preserve"> “</w:t>
      </w:r>
      <w:r w:rsidR="00C46BF7">
        <w:t xml:space="preserve">Mobile </w:t>
      </w:r>
      <w:r w:rsidR="00482BB3">
        <w:t>Pho</w:t>
      </w:r>
      <w:r w:rsidR="00860690">
        <w:t>(ne)</w:t>
      </w:r>
      <w:r w:rsidR="00482BB3">
        <w:t>”</w:t>
      </w:r>
      <w:r w:rsidR="00B24BF3">
        <w:t>.</w:t>
      </w:r>
      <w:r w:rsidR="00A419E4">
        <w:t xml:space="preserve">  We want to make sure they are creating features in sync and that the mobile and web features are released on the same timeline.  </w:t>
      </w:r>
      <w:r w:rsidR="00B24BF3">
        <w:t xml:space="preserve">We will setup their account now. Later in this lab, we will build sprints, populate in work items, tasks, and bugs.  Then, we will </w:t>
      </w:r>
      <w:r w:rsidR="00B330A9">
        <w:t>create Queries, Dashboards, Wikis, and other useful goodies for them to keep organized.  Everyone will use their own VSTS account</w:t>
      </w:r>
      <w:r w:rsidR="00D04CA7">
        <w:t>,</w:t>
      </w:r>
      <w:r w:rsidR="00B330A9">
        <w:t xml:space="preserve"> so they can have the full experience of setting up everything. </w:t>
      </w:r>
    </w:p>
    <w:p w14:paraId="4B56A6AA" w14:textId="77777777" w:rsidR="00142287" w:rsidRDefault="00142287" w:rsidP="0080336C">
      <w:pPr>
        <w:pStyle w:val="TaskHeading"/>
      </w:pPr>
      <w:r>
        <w:t>Tasks</w:t>
      </w:r>
    </w:p>
    <w:p w14:paraId="5644B7B3" w14:textId="48D99FF8" w:rsidR="006E7739" w:rsidRDefault="00D04CA7" w:rsidP="006E7739">
      <w:pPr>
        <w:pStyle w:val="TaskName"/>
      </w:pPr>
      <w:r>
        <w:t>Setup VSTS</w:t>
      </w:r>
    </w:p>
    <w:p w14:paraId="5F589C53" w14:textId="5E004910" w:rsidR="00CC3708" w:rsidRDefault="00CC3708" w:rsidP="00DD4F30">
      <w:pPr>
        <w:pStyle w:val="TaskDetail"/>
        <w:numPr>
          <w:ilvl w:val="0"/>
          <w:numId w:val="5"/>
        </w:numPr>
      </w:pPr>
      <w:r>
        <w:t xml:space="preserve">Go to this URL: </w:t>
      </w:r>
      <w:hyperlink r:id="rId13" w:history="1">
        <w:r w:rsidRPr="00EC7E66">
          <w:rPr>
            <w:rStyle w:val="Hyperlink"/>
          </w:rPr>
          <w:t>https://www.visualstudio.com/team-services/</w:t>
        </w:r>
      </w:hyperlink>
    </w:p>
    <w:p w14:paraId="376DD544" w14:textId="605D7D6C" w:rsidR="00CC3708" w:rsidRDefault="00CC3708" w:rsidP="00DD4F30">
      <w:pPr>
        <w:pStyle w:val="TaskDetail"/>
        <w:numPr>
          <w:ilvl w:val="0"/>
          <w:numId w:val="5"/>
        </w:numPr>
      </w:pPr>
      <w:r>
        <w:t xml:space="preserve">Click on “Get Started for Free”.  If you do not have an account, please Create one now. You can use a work email or a personal Microsoft account. If you have an account already setup (or an MSDN) please login. </w:t>
      </w:r>
    </w:p>
    <w:bookmarkEnd w:id="9"/>
    <w:p w14:paraId="7DA191C4" w14:textId="4316FA30" w:rsidR="0016215D" w:rsidRPr="0016215D" w:rsidRDefault="0016215D" w:rsidP="00DD4F30">
      <w:pPr>
        <w:pStyle w:val="ListParagraph"/>
        <w:numPr>
          <w:ilvl w:val="2"/>
          <w:numId w:val="5"/>
        </w:numPr>
        <w:spacing w:after="160" w:line="259" w:lineRule="auto"/>
        <w:rPr>
          <w:i/>
        </w:rPr>
      </w:pPr>
      <w:r w:rsidRPr="009266DF">
        <w:rPr>
          <w:i/>
        </w:rPr>
        <w:t>Note</w:t>
      </w:r>
      <w:r w:rsidR="000610CB">
        <w:rPr>
          <w:i/>
        </w:rPr>
        <w:t>:</w:t>
      </w:r>
      <w:r>
        <w:rPr>
          <w:i/>
        </w:rPr>
        <w:t xml:space="preserve"> VSTS and TFS</w:t>
      </w:r>
      <w:r w:rsidRPr="009266DF">
        <w:rPr>
          <w:i/>
        </w:rPr>
        <w:t xml:space="preserve"> are basically the same, except VSTS is constantly updated and kept current and to get new changes you need to manually update your TFS.</w:t>
      </w:r>
      <w:r w:rsidR="00F456C4">
        <w:rPr>
          <w:i/>
        </w:rPr>
        <w:t xml:space="preserve"> And, TFS on premises and VSTS is just </w:t>
      </w:r>
      <w:r w:rsidR="00F456C4">
        <w:rPr>
          <w:i/>
        </w:rPr>
        <w:lastRenderedPageBreak/>
        <w:t>accessed through the web.</w:t>
      </w:r>
      <w:r w:rsidRPr="009266DF">
        <w:rPr>
          <w:i/>
        </w:rPr>
        <w:t xml:space="preserve">  If you do not see any of the features I talk about here in your TFS, </w:t>
      </w:r>
      <w:r w:rsidR="00C164D5">
        <w:rPr>
          <w:i/>
        </w:rPr>
        <w:t>most likely it is in a newer</w:t>
      </w:r>
      <w:r w:rsidRPr="009266DF">
        <w:rPr>
          <w:i/>
        </w:rPr>
        <w:t xml:space="preserve"> update </w:t>
      </w:r>
      <w:r w:rsidR="00C164D5">
        <w:rPr>
          <w:i/>
        </w:rPr>
        <w:t>of</w:t>
      </w:r>
      <w:r w:rsidRPr="009266DF">
        <w:rPr>
          <w:i/>
        </w:rPr>
        <w:t xml:space="preserve"> TFS. </w:t>
      </w:r>
    </w:p>
    <w:p w14:paraId="00506E84" w14:textId="23489B91" w:rsidR="001D3C50" w:rsidRDefault="005578EA" w:rsidP="00DD4F30">
      <w:pPr>
        <w:pStyle w:val="TaskDetail"/>
        <w:numPr>
          <w:ilvl w:val="0"/>
          <w:numId w:val="5"/>
        </w:numPr>
      </w:pPr>
      <w:r>
        <w:t>You will land on a page that looks like this (except no projects like shown in my screenshot with the arrows and highlights!)</w:t>
      </w:r>
      <w:r w:rsidR="00465737">
        <w:t xml:space="preserve">. </w:t>
      </w:r>
    </w:p>
    <w:p w14:paraId="3E1203FA" w14:textId="6EAD695F" w:rsidR="005578EA" w:rsidRDefault="005578EA" w:rsidP="005578EA">
      <w:pPr>
        <w:pStyle w:val="TaskDetail"/>
        <w:ind w:left="1440"/>
      </w:pPr>
      <w:r>
        <w:rPr>
          <w:noProof/>
        </w:rPr>
        <w:drawing>
          <wp:inline distT="0" distB="0" distL="0" distR="0" wp14:anchorId="0DB05FFE" wp14:editId="7A88BCA7">
            <wp:extent cx="4867232" cy="222353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0481" cy="2225019"/>
                    </a:xfrm>
                    <a:prstGeom prst="rect">
                      <a:avLst/>
                    </a:prstGeom>
                  </pic:spPr>
                </pic:pic>
              </a:graphicData>
            </a:graphic>
          </wp:inline>
        </w:drawing>
      </w:r>
    </w:p>
    <w:p w14:paraId="439AEA05" w14:textId="073855B2" w:rsidR="00465737" w:rsidRPr="00465737" w:rsidRDefault="00465737" w:rsidP="009B43D0">
      <w:pPr>
        <w:pStyle w:val="TaskDetail"/>
        <w:ind w:left="1440"/>
        <w:rPr>
          <w:i/>
        </w:rPr>
      </w:pPr>
      <w:r w:rsidRPr="00465737">
        <w:rPr>
          <w:i/>
        </w:rPr>
        <w:t>Note: Each account typically contains multiple team projects. If you have multiple unrelated dev teams, it would be good to make a separate VSTS account for each.  For example, let’s say you owned a restaurant business.  If you had 3 teams of developers, who worked on 3 separate types of projects: customer-facing restaurant websites, restaurant applications for the employees to manage orders, and an eCommerce online ordering platform.  Each of these 3 teams should have their own VSTS page.  Also, if different teams have different processes and project settings, they would need to be split up. While you could put all the applications on the same VSTS, this is not the best idea as every person on every team has access to everything even though they shouldn’t.  It is also harder to find   However, you may want to place all the projects in one VSTS account if it is a small company and all the team members touch all the different applications.</w:t>
      </w:r>
    </w:p>
    <w:p w14:paraId="5B208F90" w14:textId="6DC9ADBE" w:rsidR="00465737" w:rsidRDefault="00465737" w:rsidP="009B43D0">
      <w:pPr>
        <w:pStyle w:val="TaskDetail"/>
        <w:ind w:left="1440"/>
      </w:pPr>
    </w:p>
    <w:p w14:paraId="140B1C30" w14:textId="6289DF8E" w:rsidR="006E77F3" w:rsidRDefault="000B4470" w:rsidP="00DD4F30">
      <w:pPr>
        <w:pStyle w:val="TaskDetail"/>
        <w:numPr>
          <w:ilvl w:val="0"/>
          <w:numId w:val="5"/>
        </w:numPr>
      </w:pPr>
      <w:r w:rsidRPr="000B4470">
        <w:t xml:space="preserve">Hit Create New Account on the top right (blue button) to make your own VSTS account. </w:t>
      </w:r>
    </w:p>
    <w:p w14:paraId="25689477" w14:textId="7C596E13" w:rsidR="009B43D0" w:rsidRDefault="006E77F3" w:rsidP="006E77F3">
      <w:pPr>
        <w:pStyle w:val="TaskDetail"/>
        <w:ind w:left="1440"/>
        <w:rPr>
          <w:noProof/>
        </w:rPr>
      </w:pPr>
      <w:r w:rsidRPr="006E77F3">
        <w:rPr>
          <w:noProof/>
        </w:rPr>
        <w:t xml:space="preserve"> </w:t>
      </w:r>
      <w:r>
        <w:rPr>
          <w:noProof/>
        </w:rPr>
        <w:drawing>
          <wp:inline distT="0" distB="0" distL="0" distR="0" wp14:anchorId="524C990B" wp14:editId="5F982D1C">
            <wp:extent cx="4833973" cy="557217"/>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3973" cy="557217"/>
                    </a:xfrm>
                    <a:prstGeom prst="rect">
                      <a:avLst/>
                    </a:prstGeom>
                  </pic:spPr>
                </pic:pic>
              </a:graphicData>
            </a:graphic>
          </wp:inline>
        </w:drawing>
      </w:r>
    </w:p>
    <w:p w14:paraId="5E12854F" w14:textId="65226C5A" w:rsidR="00AC4869" w:rsidRDefault="00AC4869" w:rsidP="006E77F3">
      <w:pPr>
        <w:pStyle w:val="TaskDetail"/>
        <w:ind w:left="1440"/>
        <w:rPr>
          <w:noProof/>
        </w:rPr>
      </w:pPr>
    </w:p>
    <w:p w14:paraId="74A3A20B" w14:textId="6881A3AC" w:rsidR="00AC4869" w:rsidRDefault="00AC4869" w:rsidP="006E77F3">
      <w:pPr>
        <w:pStyle w:val="TaskDetail"/>
        <w:ind w:left="1440"/>
        <w:rPr>
          <w:noProof/>
        </w:rPr>
      </w:pPr>
    </w:p>
    <w:p w14:paraId="5070DEF7" w14:textId="7A1CE94C" w:rsidR="00AC4869" w:rsidRDefault="00AC4869" w:rsidP="006E77F3">
      <w:pPr>
        <w:pStyle w:val="TaskDetail"/>
        <w:ind w:left="1440"/>
        <w:rPr>
          <w:noProof/>
        </w:rPr>
      </w:pPr>
    </w:p>
    <w:p w14:paraId="422F0F1B" w14:textId="77777777" w:rsidR="00AC4869" w:rsidRDefault="00AC4869" w:rsidP="006E77F3">
      <w:pPr>
        <w:pStyle w:val="TaskDetail"/>
        <w:ind w:left="1440"/>
        <w:rPr>
          <w:noProof/>
        </w:rPr>
      </w:pPr>
    </w:p>
    <w:p w14:paraId="16647C26" w14:textId="113DB234" w:rsidR="00AC4869" w:rsidRDefault="00AC4869" w:rsidP="00DD4F30">
      <w:pPr>
        <w:pStyle w:val="TaskDetail"/>
        <w:numPr>
          <w:ilvl w:val="0"/>
          <w:numId w:val="5"/>
        </w:numPr>
        <w:rPr>
          <w:noProof/>
        </w:rPr>
      </w:pPr>
      <w:r w:rsidRPr="00AC4869">
        <w:rPr>
          <w:noProof/>
        </w:rPr>
        <w:lastRenderedPageBreak/>
        <w:t>The name has to be unique across all existing VSTS accounts. You can name it “</w:t>
      </w:r>
      <w:del w:id="10" w:author="Crystal Tenn" w:date="2017-11-30T15:39:00Z">
        <w:r w:rsidRPr="00AC4869" w:rsidDel="002A0D09">
          <w:rPr>
            <w:noProof/>
          </w:rPr>
          <w:delText>FoSizzle</w:delText>
        </w:r>
      </w:del>
      <w:ins w:id="11" w:author="Crystal Tenn" w:date="2017-11-30T15:39:00Z">
        <w:r w:rsidR="002A0D09">
          <w:rPr>
            <w:noProof/>
          </w:rPr>
          <w:t>Ph</w:t>
        </w:r>
        <w:r w:rsidR="002A0D09" w:rsidRPr="00AC4869">
          <w:rPr>
            <w:noProof/>
          </w:rPr>
          <w:t>oSizzle</w:t>
        </w:r>
      </w:ins>
      <w:r w:rsidRPr="00AC4869">
        <w:rPr>
          <w:noProof/>
        </w:rPr>
        <w:t>-YOUR-INITIALS” for example.</w:t>
      </w:r>
      <w:r w:rsidR="0003365B">
        <w:rPr>
          <w:noProof/>
        </w:rPr>
        <w:t xml:space="preserve"> Mine here is called “phosizzle-cat”. Leave the code management as Git.  Hit Continue and give it a few minutes to create your acount. </w:t>
      </w:r>
    </w:p>
    <w:p w14:paraId="3D690082" w14:textId="29DBABEF" w:rsidR="00AC4869" w:rsidRDefault="00AC4869" w:rsidP="006E77F3">
      <w:pPr>
        <w:pStyle w:val="TaskDetail"/>
        <w:ind w:left="1440"/>
      </w:pPr>
      <w:r>
        <w:rPr>
          <w:noProof/>
        </w:rPr>
        <w:drawing>
          <wp:inline distT="0" distB="0" distL="0" distR="0" wp14:anchorId="6B5FB9B4" wp14:editId="52640BFA">
            <wp:extent cx="3071835" cy="2700357"/>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1835" cy="2700357"/>
                    </a:xfrm>
                    <a:prstGeom prst="rect">
                      <a:avLst/>
                    </a:prstGeom>
                  </pic:spPr>
                </pic:pic>
              </a:graphicData>
            </a:graphic>
          </wp:inline>
        </w:drawing>
      </w:r>
    </w:p>
    <w:bookmarkEnd w:id="4"/>
    <w:bookmarkEnd w:id="5"/>
    <w:p w14:paraId="224A0AB0" w14:textId="200A4862" w:rsidR="00D07BAF" w:rsidRDefault="00BD62A4" w:rsidP="00DD4F30">
      <w:pPr>
        <w:pStyle w:val="ListParagraph"/>
        <w:numPr>
          <w:ilvl w:val="0"/>
          <w:numId w:val="5"/>
        </w:numPr>
        <w:spacing w:after="120"/>
        <w:ind w:right="144"/>
      </w:pPr>
      <w:r>
        <w:t xml:space="preserve">You will land on a page like this: </w:t>
      </w:r>
    </w:p>
    <w:p w14:paraId="4587A9CC" w14:textId="465B1F6B" w:rsidR="00CB4E21" w:rsidRDefault="00CB4E21" w:rsidP="00CB4E21">
      <w:pPr>
        <w:pStyle w:val="ListParagraph"/>
        <w:spacing w:after="120"/>
        <w:ind w:left="1440" w:right="144"/>
      </w:pPr>
      <w:r>
        <w:rPr>
          <w:noProof/>
        </w:rPr>
        <w:drawing>
          <wp:inline distT="0" distB="0" distL="0" distR="0" wp14:anchorId="5D771486" wp14:editId="3C5B3178">
            <wp:extent cx="3710015" cy="223362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0015" cy="2233629"/>
                    </a:xfrm>
                    <a:prstGeom prst="rect">
                      <a:avLst/>
                    </a:prstGeom>
                  </pic:spPr>
                </pic:pic>
              </a:graphicData>
            </a:graphic>
          </wp:inline>
        </w:drawing>
      </w:r>
    </w:p>
    <w:p w14:paraId="30D11E12" w14:textId="7E2880EC" w:rsidR="00CB4E21" w:rsidRDefault="00FB3F87" w:rsidP="00DD4F30">
      <w:pPr>
        <w:pStyle w:val="ListParagraph"/>
        <w:numPr>
          <w:ilvl w:val="0"/>
          <w:numId w:val="5"/>
        </w:numPr>
        <w:spacing w:after="120"/>
        <w:ind w:right="144"/>
      </w:pPr>
      <w:r>
        <w:t>Click on the main VSTS logo on the top right.</w:t>
      </w:r>
    </w:p>
    <w:p w14:paraId="41CF8DB4" w14:textId="013FCAAB" w:rsidR="00FB3F87" w:rsidRDefault="00FB3F87" w:rsidP="00FB3F87">
      <w:pPr>
        <w:pStyle w:val="ListParagraph"/>
        <w:spacing w:after="120"/>
        <w:ind w:left="1440" w:right="144"/>
      </w:pPr>
      <w:r>
        <w:rPr>
          <w:noProof/>
        </w:rPr>
        <w:drawing>
          <wp:inline distT="0" distB="0" distL="0" distR="0" wp14:anchorId="340EBC38" wp14:editId="34577EB8">
            <wp:extent cx="4310094" cy="179547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0094" cy="1795476"/>
                    </a:xfrm>
                    <a:prstGeom prst="rect">
                      <a:avLst/>
                    </a:prstGeom>
                  </pic:spPr>
                </pic:pic>
              </a:graphicData>
            </a:graphic>
          </wp:inline>
        </w:drawing>
      </w:r>
    </w:p>
    <w:p w14:paraId="074EC26A" w14:textId="2F0337B5" w:rsidR="00FB3F87" w:rsidRDefault="005D0676" w:rsidP="00DD4F30">
      <w:pPr>
        <w:pStyle w:val="ListParagraph"/>
        <w:numPr>
          <w:ilvl w:val="0"/>
          <w:numId w:val="5"/>
        </w:numPr>
        <w:spacing w:after="120"/>
        <w:ind w:right="144"/>
      </w:pPr>
      <w:r>
        <w:lastRenderedPageBreak/>
        <w:t xml:space="preserve">You will land on a page like </w:t>
      </w:r>
      <w:r w:rsidR="0040388E">
        <w:t xml:space="preserve">below, click on New Project. </w:t>
      </w:r>
    </w:p>
    <w:p w14:paraId="08EE378F" w14:textId="03CF20C3" w:rsidR="005D0676" w:rsidRDefault="0040388E" w:rsidP="00930CFC">
      <w:pPr>
        <w:pStyle w:val="ListParagraph"/>
        <w:spacing w:after="120"/>
        <w:ind w:left="1440" w:right="144"/>
      </w:pPr>
      <w:r>
        <w:rPr>
          <w:noProof/>
        </w:rPr>
        <w:drawing>
          <wp:inline distT="0" distB="0" distL="0" distR="0" wp14:anchorId="398206F7" wp14:editId="1A9F383B">
            <wp:extent cx="4826228" cy="1309682"/>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9464" cy="1310560"/>
                    </a:xfrm>
                    <a:prstGeom prst="rect">
                      <a:avLst/>
                    </a:prstGeom>
                  </pic:spPr>
                </pic:pic>
              </a:graphicData>
            </a:graphic>
          </wp:inline>
        </w:drawing>
      </w:r>
    </w:p>
    <w:p w14:paraId="3C288C64" w14:textId="6D65425E" w:rsidR="00930CFC" w:rsidRDefault="00930CFC" w:rsidP="00DD4F30">
      <w:pPr>
        <w:pStyle w:val="ListParagraph"/>
        <w:numPr>
          <w:ilvl w:val="0"/>
          <w:numId w:val="5"/>
        </w:numPr>
        <w:spacing w:after="120"/>
        <w:ind w:right="144"/>
      </w:pPr>
      <w:r>
        <w:t xml:space="preserve">I’ll keep it simple and call one </w:t>
      </w:r>
      <w:proofErr w:type="spellStart"/>
      <w:r w:rsidR="00040EF6">
        <w:t>PhoSizzle</w:t>
      </w:r>
      <w:r>
        <w:t>Web</w:t>
      </w:r>
      <w:proofErr w:type="spellEnd"/>
      <w:r>
        <w:t xml:space="preserve"> and hit Create</w:t>
      </w:r>
      <w:r w:rsidR="00EC702B">
        <w:t xml:space="preserve"> (put anything you like in the description)</w:t>
      </w:r>
      <w:r>
        <w:t>:</w:t>
      </w:r>
    </w:p>
    <w:p w14:paraId="7C14285F" w14:textId="4D97692A" w:rsidR="00930CFC" w:rsidRDefault="00040EF6" w:rsidP="00930CFC">
      <w:pPr>
        <w:pStyle w:val="ListParagraph"/>
        <w:spacing w:after="120"/>
        <w:ind w:left="1440" w:right="144"/>
      </w:pPr>
      <w:r>
        <w:rPr>
          <w:noProof/>
        </w:rPr>
        <w:drawing>
          <wp:inline distT="0" distB="0" distL="0" distR="0" wp14:anchorId="44AA4AFF" wp14:editId="5952456A">
            <wp:extent cx="3309062" cy="268889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3115" cy="2692183"/>
                    </a:xfrm>
                    <a:prstGeom prst="rect">
                      <a:avLst/>
                    </a:prstGeom>
                  </pic:spPr>
                </pic:pic>
              </a:graphicData>
            </a:graphic>
          </wp:inline>
        </w:drawing>
      </w:r>
    </w:p>
    <w:p w14:paraId="27B6EB92" w14:textId="5726FF80" w:rsidR="00930CFC" w:rsidRDefault="00930CFC" w:rsidP="00930CFC">
      <w:pPr>
        <w:pStyle w:val="ListParagraph"/>
        <w:spacing w:after="120"/>
        <w:ind w:left="1440" w:right="144"/>
      </w:pPr>
    </w:p>
    <w:p w14:paraId="1AE0D337" w14:textId="1BA2C55D" w:rsidR="00EC702B" w:rsidRDefault="00040EF6" w:rsidP="00DD4F30">
      <w:pPr>
        <w:pStyle w:val="ListParagraph"/>
        <w:numPr>
          <w:ilvl w:val="0"/>
          <w:numId w:val="5"/>
        </w:numPr>
        <w:spacing w:after="120"/>
        <w:ind w:right="144"/>
      </w:pPr>
      <w:r>
        <w:t>When you are done, Click the VSTS logo again. Then, click New Project again to create the Mobile project</w:t>
      </w:r>
      <w:r w:rsidR="00EC702B">
        <w:t xml:space="preserve"> </w:t>
      </w:r>
      <w:r w:rsidR="00EC702B" w:rsidRPr="00EC702B">
        <w:t>(put anything you like in the description)</w:t>
      </w:r>
      <w:r w:rsidR="00833992">
        <w:t xml:space="preserve"> and hit Create</w:t>
      </w:r>
      <w:r w:rsidR="00EC702B" w:rsidRPr="00EC702B">
        <w:t>:</w:t>
      </w:r>
    </w:p>
    <w:p w14:paraId="0E24C438" w14:textId="444BEC65" w:rsidR="00930CFC" w:rsidRDefault="00EC702B" w:rsidP="00076FA0">
      <w:pPr>
        <w:pStyle w:val="ListParagraph"/>
        <w:spacing w:after="120"/>
        <w:ind w:left="1440" w:right="144"/>
      </w:pPr>
      <w:r>
        <w:rPr>
          <w:noProof/>
        </w:rPr>
        <w:drawing>
          <wp:inline distT="0" distB="0" distL="0" distR="0" wp14:anchorId="49DA2559" wp14:editId="50D7B4E0">
            <wp:extent cx="3319487" cy="290038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9487" cy="2900384"/>
                    </a:xfrm>
                    <a:prstGeom prst="rect">
                      <a:avLst/>
                    </a:prstGeom>
                  </pic:spPr>
                </pic:pic>
              </a:graphicData>
            </a:graphic>
          </wp:inline>
        </w:drawing>
      </w:r>
    </w:p>
    <w:p w14:paraId="2FB8A773" w14:textId="3AB1CF2E" w:rsidR="00076FA0" w:rsidRDefault="00464F8A" w:rsidP="00DD4F30">
      <w:pPr>
        <w:pStyle w:val="ListParagraph"/>
        <w:numPr>
          <w:ilvl w:val="0"/>
          <w:numId w:val="5"/>
        </w:numPr>
        <w:spacing w:after="120"/>
        <w:ind w:right="144"/>
      </w:pPr>
      <w:r>
        <w:lastRenderedPageBreak/>
        <w:t xml:space="preserve">Let’s stay on this Mobile project for now. We need to create a team. </w:t>
      </w:r>
      <w:r w:rsidR="00860690">
        <w:t xml:space="preserve">Click on the name of the </w:t>
      </w:r>
      <w:proofErr w:type="spellStart"/>
      <w:r w:rsidR="00860690">
        <w:t>PhoSizzleMobile</w:t>
      </w:r>
      <w:proofErr w:type="spellEnd"/>
      <w:r w:rsidR="00860690">
        <w:t xml:space="preserve"> and click New Team.</w:t>
      </w:r>
    </w:p>
    <w:p w14:paraId="5265F239" w14:textId="7CDDDFF7" w:rsidR="00860690" w:rsidRDefault="00860690" w:rsidP="00860690">
      <w:pPr>
        <w:pStyle w:val="ListParagraph"/>
        <w:spacing w:after="120"/>
        <w:ind w:left="1440" w:right="144"/>
      </w:pPr>
      <w:r>
        <w:rPr>
          <w:noProof/>
        </w:rPr>
        <w:drawing>
          <wp:inline distT="0" distB="0" distL="0" distR="0" wp14:anchorId="0EDE1FC0" wp14:editId="7A74D2B3">
            <wp:extent cx="4767297" cy="2186003"/>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7297" cy="2186003"/>
                    </a:xfrm>
                    <a:prstGeom prst="rect">
                      <a:avLst/>
                    </a:prstGeom>
                  </pic:spPr>
                </pic:pic>
              </a:graphicData>
            </a:graphic>
          </wp:inline>
        </w:drawing>
      </w:r>
    </w:p>
    <w:p w14:paraId="66E6141E" w14:textId="3462EDF8" w:rsidR="00860690" w:rsidRDefault="00860690" w:rsidP="00DD4F30">
      <w:pPr>
        <w:pStyle w:val="ListParagraph"/>
        <w:numPr>
          <w:ilvl w:val="0"/>
          <w:numId w:val="5"/>
        </w:numPr>
        <w:spacing w:after="120"/>
        <w:ind w:right="144"/>
      </w:pPr>
      <w:r>
        <w:t xml:space="preserve">Add your Mobile Pho(ne) team. </w:t>
      </w:r>
      <w:r w:rsidR="008451FB">
        <w:t>Permissions will stay as Contributor. And you can leave the box checked to create an area path.</w:t>
      </w:r>
      <w:r w:rsidR="009D76D1">
        <w:t xml:space="preserve"> Hit Create Team when you are done. </w:t>
      </w:r>
    </w:p>
    <w:p w14:paraId="3EBB8461" w14:textId="45A0F9E6" w:rsidR="008451FB" w:rsidRDefault="008451FB" w:rsidP="008451FB">
      <w:pPr>
        <w:pStyle w:val="ListParagraph"/>
        <w:spacing w:after="120"/>
        <w:ind w:left="1440" w:right="144"/>
      </w:pPr>
      <w:r>
        <w:rPr>
          <w:noProof/>
        </w:rPr>
        <w:drawing>
          <wp:inline distT="0" distB="0" distL="0" distR="0" wp14:anchorId="4D741EE4" wp14:editId="7AD1EA97">
            <wp:extent cx="2605107" cy="2928959"/>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5107" cy="2928959"/>
                    </a:xfrm>
                    <a:prstGeom prst="rect">
                      <a:avLst/>
                    </a:prstGeom>
                  </pic:spPr>
                </pic:pic>
              </a:graphicData>
            </a:graphic>
          </wp:inline>
        </w:drawing>
      </w:r>
    </w:p>
    <w:p w14:paraId="6A019324" w14:textId="3DE25282" w:rsidR="008451FB" w:rsidRDefault="00003CBE" w:rsidP="00DD4F30">
      <w:pPr>
        <w:pStyle w:val="ListParagraph"/>
        <w:numPr>
          <w:ilvl w:val="0"/>
          <w:numId w:val="5"/>
        </w:numPr>
        <w:spacing w:after="120"/>
        <w:ind w:right="144"/>
      </w:pPr>
      <w:r>
        <w:t xml:space="preserve">Click on the </w:t>
      </w:r>
      <w:proofErr w:type="spellStart"/>
      <w:r w:rsidR="00E92D57">
        <w:t>PhoSizzleMobile</w:t>
      </w:r>
      <w:proofErr w:type="spellEnd"/>
      <w:r w:rsidR="00E92D57">
        <w:t xml:space="preserve"> button on the top to swap to the other project for the </w:t>
      </w:r>
      <w:proofErr w:type="spellStart"/>
      <w:r w:rsidR="00E92D57">
        <w:t>PhoSizzleWeb</w:t>
      </w:r>
      <w:proofErr w:type="spellEnd"/>
      <w:r w:rsidR="00E92D57">
        <w:t xml:space="preserve">: </w:t>
      </w:r>
    </w:p>
    <w:p w14:paraId="2E840824" w14:textId="7724185E" w:rsidR="00E92D57" w:rsidRDefault="00E92D57" w:rsidP="00E92D57">
      <w:pPr>
        <w:pStyle w:val="ListParagraph"/>
        <w:spacing w:after="120"/>
        <w:ind w:left="1440" w:right="144"/>
      </w:pPr>
      <w:r>
        <w:rPr>
          <w:noProof/>
        </w:rPr>
        <w:drawing>
          <wp:inline distT="0" distB="0" distL="0" distR="0" wp14:anchorId="47CAF298" wp14:editId="4FC97E3F">
            <wp:extent cx="3462363" cy="1681175"/>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2363" cy="1681175"/>
                    </a:xfrm>
                    <a:prstGeom prst="rect">
                      <a:avLst/>
                    </a:prstGeom>
                  </pic:spPr>
                </pic:pic>
              </a:graphicData>
            </a:graphic>
          </wp:inline>
        </w:drawing>
      </w:r>
    </w:p>
    <w:p w14:paraId="3EC7C296" w14:textId="2381F5C5" w:rsidR="00E92D57" w:rsidRDefault="00E92D57" w:rsidP="00E92D57">
      <w:pPr>
        <w:pStyle w:val="ListParagraph"/>
        <w:spacing w:after="120"/>
        <w:ind w:left="1440" w:right="144"/>
      </w:pPr>
    </w:p>
    <w:p w14:paraId="4BBE4A3A" w14:textId="5434EDBF" w:rsidR="00E92D57" w:rsidRDefault="008161B9" w:rsidP="00DD4F30">
      <w:pPr>
        <w:pStyle w:val="ListParagraph"/>
        <w:numPr>
          <w:ilvl w:val="0"/>
          <w:numId w:val="5"/>
        </w:numPr>
        <w:spacing w:after="120"/>
        <w:ind w:right="144"/>
      </w:pPr>
      <w:r>
        <w:lastRenderedPageBreak/>
        <w:t xml:space="preserve">You should see </w:t>
      </w:r>
      <w:proofErr w:type="spellStart"/>
      <w:r>
        <w:t>PhoSizzle</w:t>
      </w:r>
      <w:proofErr w:type="spellEnd"/>
      <w:r>
        <w:t xml:space="preserve"> web when you are done swapping over:</w:t>
      </w:r>
    </w:p>
    <w:p w14:paraId="0D919AD9" w14:textId="6ADC994A" w:rsidR="008161B9" w:rsidRDefault="008161B9" w:rsidP="008161B9">
      <w:pPr>
        <w:pStyle w:val="ListParagraph"/>
        <w:spacing w:after="120"/>
        <w:ind w:left="1440" w:right="144"/>
      </w:pPr>
      <w:r>
        <w:rPr>
          <w:noProof/>
        </w:rPr>
        <w:drawing>
          <wp:inline distT="0" distB="0" distL="0" distR="0" wp14:anchorId="09CB5AE5" wp14:editId="3181BF19">
            <wp:extent cx="3587892" cy="1550324"/>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3336" cy="1552676"/>
                    </a:xfrm>
                    <a:prstGeom prst="rect">
                      <a:avLst/>
                    </a:prstGeom>
                  </pic:spPr>
                </pic:pic>
              </a:graphicData>
            </a:graphic>
          </wp:inline>
        </w:drawing>
      </w:r>
    </w:p>
    <w:p w14:paraId="2BF19F93" w14:textId="777CA2EC" w:rsidR="008161B9" w:rsidRDefault="00E366F8" w:rsidP="00DD4F30">
      <w:pPr>
        <w:pStyle w:val="ListParagraph"/>
        <w:numPr>
          <w:ilvl w:val="0"/>
          <w:numId w:val="5"/>
        </w:numPr>
        <w:spacing w:after="120"/>
        <w:ind w:right="144"/>
      </w:pPr>
      <w:r>
        <w:t>Click the dropdown again, and hit New Team:</w:t>
      </w:r>
    </w:p>
    <w:p w14:paraId="03833BB0" w14:textId="1AE0C831" w:rsidR="00E366F8" w:rsidRDefault="00E366F8" w:rsidP="00E366F8">
      <w:pPr>
        <w:pStyle w:val="ListParagraph"/>
        <w:spacing w:after="120"/>
        <w:ind w:left="1440" w:right="144"/>
      </w:pPr>
      <w:r>
        <w:rPr>
          <w:noProof/>
        </w:rPr>
        <w:drawing>
          <wp:inline distT="0" distB="0" distL="0" distR="0" wp14:anchorId="71651E97" wp14:editId="66CB2057">
            <wp:extent cx="2505374" cy="2054246"/>
            <wp:effectExtent l="0" t="0" r="9525" b="317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9422" cy="2057565"/>
                    </a:xfrm>
                    <a:prstGeom prst="rect">
                      <a:avLst/>
                    </a:prstGeom>
                  </pic:spPr>
                </pic:pic>
              </a:graphicData>
            </a:graphic>
          </wp:inline>
        </w:drawing>
      </w:r>
    </w:p>
    <w:p w14:paraId="3C6CBD3E" w14:textId="0193BE7E" w:rsidR="00E366F8" w:rsidRDefault="00246507" w:rsidP="00DD4F30">
      <w:pPr>
        <w:pStyle w:val="ListParagraph"/>
        <w:numPr>
          <w:ilvl w:val="0"/>
          <w:numId w:val="5"/>
        </w:numPr>
        <w:spacing w:after="120"/>
        <w:ind w:right="144"/>
      </w:pPr>
      <w:r>
        <w:t>Create one Team for Pho Real.</w:t>
      </w:r>
    </w:p>
    <w:p w14:paraId="1BFFA332" w14:textId="4C694595" w:rsidR="00CA0B31" w:rsidRDefault="00CA0B31" w:rsidP="00CA0B31">
      <w:pPr>
        <w:pStyle w:val="ListParagraph"/>
        <w:spacing w:after="120"/>
        <w:ind w:left="1440" w:right="144"/>
      </w:pPr>
      <w:r>
        <w:rPr>
          <w:noProof/>
        </w:rPr>
        <w:drawing>
          <wp:inline distT="0" distB="0" distL="0" distR="0" wp14:anchorId="22AC025C" wp14:editId="3BE35611">
            <wp:extent cx="2567006" cy="2795608"/>
            <wp:effectExtent l="0" t="0" r="5080" b="508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7006" cy="2795608"/>
                    </a:xfrm>
                    <a:prstGeom prst="rect">
                      <a:avLst/>
                    </a:prstGeom>
                  </pic:spPr>
                </pic:pic>
              </a:graphicData>
            </a:graphic>
          </wp:inline>
        </w:drawing>
      </w:r>
    </w:p>
    <w:p w14:paraId="7D9F513F" w14:textId="7480D41B" w:rsidR="00CA0B31" w:rsidRDefault="00CA0B31" w:rsidP="00CA0B31">
      <w:pPr>
        <w:pStyle w:val="ListParagraph"/>
        <w:spacing w:after="120"/>
        <w:ind w:left="1440" w:right="144"/>
      </w:pPr>
    </w:p>
    <w:p w14:paraId="0D56176F" w14:textId="1BA56A21" w:rsidR="00CA0B31" w:rsidRDefault="00CA0B31" w:rsidP="00CA0B31">
      <w:pPr>
        <w:pStyle w:val="ListParagraph"/>
        <w:spacing w:after="120"/>
        <w:ind w:left="1440" w:right="144"/>
      </w:pPr>
    </w:p>
    <w:p w14:paraId="33E54789" w14:textId="349D2805" w:rsidR="00CA0B31" w:rsidRDefault="00CA0B31" w:rsidP="00CA0B31">
      <w:pPr>
        <w:pStyle w:val="ListParagraph"/>
        <w:spacing w:after="120"/>
        <w:ind w:left="1440" w:right="144"/>
      </w:pPr>
    </w:p>
    <w:p w14:paraId="0C15252E" w14:textId="1062E492" w:rsidR="00CA0B31" w:rsidRDefault="00CA0B31" w:rsidP="00CA0B31">
      <w:pPr>
        <w:pStyle w:val="ListParagraph"/>
        <w:spacing w:after="120"/>
        <w:ind w:left="1440" w:right="144"/>
      </w:pPr>
    </w:p>
    <w:p w14:paraId="3CE775C7" w14:textId="6E552E37" w:rsidR="00CA0B31" w:rsidRDefault="00CA0B31" w:rsidP="00CA0B31">
      <w:pPr>
        <w:pStyle w:val="ListParagraph"/>
        <w:spacing w:after="120"/>
        <w:ind w:left="1440" w:right="144"/>
      </w:pPr>
    </w:p>
    <w:p w14:paraId="54DAD443" w14:textId="77777777" w:rsidR="00CA0B31" w:rsidRDefault="00CA0B31" w:rsidP="00CA0B31">
      <w:pPr>
        <w:pStyle w:val="ListParagraph"/>
        <w:spacing w:after="120"/>
        <w:ind w:left="1440" w:right="144"/>
      </w:pPr>
    </w:p>
    <w:p w14:paraId="0EAA82AC" w14:textId="534E26A4" w:rsidR="00246507" w:rsidRDefault="00246507" w:rsidP="00DD4F30">
      <w:pPr>
        <w:pStyle w:val="ListParagraph"/>
        <w:numPr>
          <w:ilvl w:val="0"/>
          <w:numId w:val="5"/>
        </w:numPr>
        <w:spacing w:after="120"/>
        <w:ind w:right="144"/>
      </w:pPr>
      <w:r>
        <w:lastRenderedPageBreak/>
        <w:t xml:space="preserve">Create one Team for Pho </w:t>
      </w:r>
      <w:proofErr w:type="spellStart"/>
      <w:r>
        <w:t>Sho</w:t>
      </w:r>
      <w:proofErr w:type="spellEnd"/>
      <w:r>
        <w:t xml:space="preserve">. </w:t>
      </w:r>
    </w:p>
    <w:p w14:paraId="782D3F03" w14:textId="1EC2E054" w:rsidR="00CA0B31" w:rsidRDefault="00CA0B31" w:rsidP="00CA0B31">
      <w:pPr>
        <w:pStyle w:val="ListParagraph"/>
        <w:spacing w:after="120"/>
        <w:ind w:left="1440" w:right="144"/>
      </w:pPr>
      <w:r>
        <w:rPr>
          <w:noProof/>
        </w:rPr>
        <w:drawing>
          <wp:inline distT="0" distB="0" distL="0" distR="0" wp14:anchorId="2ED538B4" wp14:editId="44ED2C94">
            <wp:extent cx="2538431" cy="2833708"/>
            <wp:effectExtent l="0" t="0" r="0" b="508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8431" cy="2833708"/>
                    </a:xfrm>
                    <a:prstGeom prst="rect">
                      <a:avLst/>
                    </a:prstGeom>
                  </pic:spPr>
                </pic:pic>
              </a:graphicData>
            </a:graphic>
          </wp:inline>
        </w:drawing>
      </w:r>
    </w:p>
    <w:p w14:paraId="3524A92B" w14:textId="634244A9" w:rsidR="00A16790" w:rsidRDefault="005C7DA2" w:rsidP="00DD4F30">
      <w:pPr>
        <w:pStyle w:val="ListParagraph"/>
        <w:numPr>
          <w:ilvl w:val="0"/>
          <w:numId w:val="5"/>
        </w:numPr>
        <w:spacing w:after="120"/>
        <w:ind w:right="144"/>
      </w:pPr>
      <w:r>
        <w:t xml:space="preserve">Click on the VSTS logo and you should see the following as your Projects! </w:t>
      </w:r>
    </w:p>
    <w:p w14:paraId="0050E44F" w14:textId="2E4FE3F8" w:rsidR="00F321B1" w:rsidRDefault="00F321B1" w:rsidP="00F321B1">
      <w:pPr>
        <w:pStyle w:val="ListParagraph"/>
        <w:spacing w:after="120"/>
        <w:ind w:left="1440" w:right="144"/>
      </w:pPr>
      <w:r>
        <w:rPr>
          <w:noProof/>
        </w:rPr>
        <w:drawing>
          <wp:inline distT="0" distB="0" distL="0" distR="0" wp14:anchorId="6501D432" wp14:editId="2189F25B">
            <wp:extent cx="4317772" cy="3670429"/>
            <wp:effectExtent l="0" t="0" r="6985" b="635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2327" cy="3674301"/>
                    </a:xfrm>
                    <a:prstGeom prst="rect">
                      <a:avLst/>
                    </a:prstGeom>
                  </pic:spPr>
                </pic:pic>
              </a:graphicData>
            </a:graphic>
          </wp:inline>
        </w:drawing>
      </w:r>
    </w:p>
    <w:p w14:paraId="49E97A30" w14:textId="60CCB232" w:rsidR="00565C54" w:rsidRDefault="00565C54" w:rsidP="00F321B1">
      <w:pPr>
        <w:pStyle w:val="ListParagraph"/>
        <w:spacing w:after="120"/>
        <w:ind w:left="1440" w:right="144"/>
      </w:pPr>
    </w:p>
    <w:p w14:paraId="27DD2239" w14:textId="10841B6D" w:rsidR="00565C54" w:rsidRDefault="00565C54" w:rsidP="00F321B1">
      <w:pPr>
        <w:pStyle w:val="ListParagraph"/>
        <w:spacing w:after="120"/>
        <w:ind w:left="1440" w:right="144"/>
      </w:pPr>
    </w:p>
    <w:p w14:paraId="371CDC1F" w14:textId="2FCA3DD0" w:rsidR="00565C54" w:rsidRDefault="00565C54" w:rsidP="00F321B1">
      <w:pPr>
        <w:pStyle w:val="ListParagraph"/>
        <w:spacing w:after="120"/>
        <w:ind w:left="1440" w:right="144"/>
      </w:pPr>
    </w:p>
    <w:p w14:paraId="7CB22974" w14:textId="6FEDD055" w:rsidR="00565C54" w:rsidRDefault="00565C54" w:rsidP="00F321B1">
      <w:pPr>
        <w:pStyle w:val="ListParagraph"/>
        <w:spacing w:after="120"/>
        <w:ind w:left="1440" w:right="144"/>
      </w:pPr>
    </w:p>
    <w:p w14:paraId="115E4B49" w14:textId="28954F10" w:rsidR="00565C54" w:rsidRDefault="00565C54" w:rsidP="00F321B1">
      <w:pPr>
        <w:pStyle w:val="ListParagraph"/>
        <w:spacing w:after="120"/>
        <w:ind w:left="1440" w:right="144"/>
      </w:pPr>
    </w:p>
    <w:p w14:paraId="0306DE80" w14:textId="783DB534" w:rsidR="00565C54" w:rsidRDefault="00565C54" w:rsidP="00F321B1">
      <w:pPr>
        <w:pStyle w:val="ListParagraph"/>
        <w:spacing w:after="120"/>
        <w:ind w:left="1440" w:right="144"/>
      </w:pPr>
    </w:p>
    <w:p w14:paraId="0672C58B" w14:textId="250094ED" w:rsidR="00565C54" w:rsidRDefault="00565C54" w:rsidP="00565C54">
      <w:pPr>
        <w:pStyle w:val="ExerciseHeading"/>
      </w:pPr>
      <w:r>
        <w:lastRenderedPageBreak/>
        <w:t xml:space="preserve">Exercise 2: Setup Your Custom Processes </w:t>
      </w:r>
      <w:r w:rsidR="00F3553D">
        <w:t>(15 mins)</w:t>
      </w:r>
    </w:p>
    <w:p w14:paraId="34D06E6D" w14:textId="26E815FA" w:rsidR="00F01A22" w:rsidRDefault="00307859" w:rsidP="00565C54">
      <w:pPr>
        <w:pStyle w:val="ListParagraph"/>
      </w:pPr>
      <w:r>
        <w:t xml:space="preserve">Now we will setup custom processes for our teams.  Our teams have different work flows.  The Pho </w:t>
      </w:r>
      <w:proofErr w:type="spellStart"/>
      <w:r>
        <w:t>Sho</w:t>
      </w:r>
      <w:proofErr w:type="spellEnd"/>
      <w:r>
        <w:t xml:space="preserve"> team </w:t>
      </w:r>
      <w:r w:rsidR="00E47B6B">
        <w:t xml:space="preserve">wants the regular default Agile Process. The </w:t>
      </w:r>
      <w:r>
        <w:t xml:space="preserve">team want to work on </w:t>
      </w:r>
      <w:r w:rsidR="00E47B6B">
        <w:t xml:space="preserve">an </w:t>
      </w:r>
      <w:r>
        <w:t xml:space="preserve">Agile Scrum process with customization. Our </w:t>
      </w:r>
      <w:r w:rsidR="00F065B3" w:rsidRPr="00F065B3">
        <w:t xml:space="preserve">Mobile Pho(ne) </w:t>
      </w:r>
      <w:r>
        <w:t xml:space="preserve">Pho Real team works on </w:t>
      </w:r>
      <w:r w:rsidR="00640EE1">
        <w:t xml:space="preserve">a </w:t>
      </w:r>
      <w:r>
        <w:t>Kanban</w:t>
      </w:r>
      <w:r w:rsidR="00640EE1">
        <w:t xml:space="preserve"> process</w:t>
      </w:r>
      <w:r w:rsidR="00F01A22">
        <w:t>, we can easily leave them on a default process and just avoid setting up a sprint schedule for them</w:t>
      </w:r>
      <w:r>
        <w:t>.</w:t>
      </w:r>
      <w:r w:rsidR="00640EE1">
        <w:t xml:space="preserve"> </w:t>
      </w:r>
      <w:r w:rsidR="007C49CD">
        <w:t xml:space="preserve"> All we need to do is setup one custom process</w:t>
      </w:r>
      <w:r w:rsidR="00EE363F">
        <w:t xml:space="preserve"> for the Mobile team</w:t>
      </w:r>
      <w:r w:rsidR="007C49CD">
        <w:t xml:space="preserve">. </w:t>
      </w:r>
    </w:p>
    <w:p w14:paraId="543D08CC" w14:textId="77777777" w:rsidR="00F01A22" w:rsidRDefault="00F01A22" w:rsidP="00565C54">
      <w:pPr>
        <w:pStyle w:val="ListParagraph"/>
      </w:pPr>
    </w:p>
    <w:p w14:paraId="7C112242" w14:textId="2F651756" w:rsidR="00565C54" w:rsidRPr="00307859" w:rsidRDefault="0038734B" w:rsidP="00565C54">
      <w:pPr>
        <w:pStyle w:val="ListParagraph"/>
      </w:pPr>
      <w:r>
        <w:t xml:space="preserve">We can accommodate that! </w:t>
      </w:r>
      <w:r w:rsidR="00DA6112">
        <w:t xml:space="preserve">We will setup custom processes and assign our teams accordingly. </w:t>
      </w:r>
    </w:p>
    <w:p w14:paraId="385C4A18" w14:textId="77777777" w:rsidR="00565C54" w:rsidRDefault="00565C54" w:rsidP="00565C54">
      <w:pPr>
        <w:pStyle w:val="ListParagraph"/>
      </w:pPr>
    </w:p>
    <w:p w14:paraId="783CD958" w14:textId="77777777" w:rsidR="00565C54" w:rsidRDefault="00565C54" w:rsidP="00565C54">
      <w:pPr>
        <w:pStyle w:val="TaskHeading"/>
      </w:pPr>
      <w:r>
        <w:t>Tasks</w:t>
      </w:r>
    </w:p>
    <w:p w14:paraId="516B0685" w14:textId="46F2B6E0" w:rsidR="00565C54" w:rsidRDefault="00C42E10" w:rsidP="00DD4F30">
      <w:pPr>
        <w:pStyle w:val="TaskName"/>
        <w:numPr>
          <w:ilvl w:val="0"/>
          <w:numId w:val="6"/>
        </w:numPr>
      </w:pPr>
      <w:r>
        <w:t>Setup a Custom Process</w:t>
      </w:r>
    </w:p>
    <w:p w14:paraId="5208F152" w14:textId="77777777" w:rsidR="00157F13" w:rsidRDefault="00157F13" w:rsidP="00DD4F30">
      <w:pPr>
        <w:pStyle w:val="TaskDetail"/>
        <w:numPr>
          <w:ilvl w:val="0"/>
          <w:numId w:val="7"/>
        </w:numPr>
      </w:pPr>
      <w:r>
        <w:t>From the main VSTS homepage, click on the settings gear:</w:t>
      </w:r>
    </w:p>
    <w:p w14:paraId="3AB9F160" w14:textId="6036E343" w:rsidR="00157F13" w:rsidRDefault="00157F13" w:rsidP="00157F13">
      <w:pPr>
        <w:pStyle w:val="TaskDetail"/>
        <w:ind w:left="1440"/>
      </w:pPr>
      <w:r>
        <w:rPr>
          <w:noProof/>
        </w:rPr>
        <w:drawing>
          <wp:inline distT="0" distB="0" distL="0" distR="0" wp14:anchorId="34B97A46" wp14:editId="23C8B75E">
            <wp:extent cx="4522795" cy="2204336"/>
            <wp:effectExtent l="0" t="0" r="0" b="571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7311" cy="2206537"/>
                    </a:xfrm>
                    <a:prstGeom prst="rect">
                      <a:avLst/>
                    </a:prstGeom>
                  </pic:spPr>
                </pic:pic>
              </a:graphicData>
            </a:graphic>
          </wp:inline>
        </w:drawing>
      </w:r>
    </w:p>
    <w:p w14:paraId="3E776A53" w14:textId="53B5A20C" w:rsidR="00565C54" w:rsidRDefault="00565C54" w:rsidP="00DD4F30">
      <w:pPr>
        <w:pStyle w:val="TaskDetail"/>
        <w:numPr>
          <w:ilvl w:val="0"/>
          <w:numId w:val="7"/>
        </w:numPr>
      </w:pPr>
      <w:r>
        <w:t xml:space="preserve"> </w:t>
      </w:r>
      <w:r w:rsidR="002924AD">
        <w:t xml:space="preserve">Click on the Process </w:t>
      </w:r>
      <w:proofErr w:type="gramStart"/>
      <w:r w:rsidR="002924AD">
        <w:t>tab.</w:t>
      </w:r>
      <w:proofErr w:type="gramEnd"/>
      <w:r w:rsidR="00D81830">
        <w:t xml:space="preserve"> Make sure you are in the </w:t>
      </w:r>
      <w:proofErr w:type="spellStart"/>
      <w:r w:rsidR="00D81830">
        <w:t>phosizzle</w:t>
      </w:r>
      <w:proofErr w:type="spellEnd"/>
      <w:r w:rsidR="00D81830">
        <w:t>-cat section of VSTS!</w:t>
      </w:r>
    </w:p>
    <w:p w14:paraId="0CB2F44E" w14:textId="1953FAD0" w:rsidR="002924AD" w:rsidRDefault="002924AD" w:rsidP="002924AD">
      <w:pPr>
        <w:pStyle w:val="TaskDetail"/>
        <w:ind w:left="1440"/>
      </w:pPr>
      <w:r>
        <w:rPr>
          <w:noProof/>
        </w:rPr>
        <w:drawing>
          <wp:inline distT="0" distB="0" distL="0" distR="0" wp14:anchorId="424A45E8" wp14:editId="24F13B7B">
            <wp:extent cx="3965134" cy="1867348"/>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2060" cy="1870610"/>
                    </a:xfrm>
                    <a:prstGeom prst="rect">
                      <a:avLst/>
                    </a:prstGeom>
                  </pic:spPr>
                </pic:pic>
              </a:graphicData>
            </a:graphic>
          </wp:inline>
        </w:drawing>
      </w:r>
    </w:p>
    <w:p w14:paraId="45C9C319" w14:textId="19DF93B2" w:rsidR="0050470C" w:rsidRDefault="0050470C" w:rsidP="002924AD">
      <w:pPr>
        <w:pStyle w:val="TaskDetail"/>
        <w:ind w:left="1440"/>
      </w:pPr>
    </w:p>
    <w:p w14:paraId="3131E0FE" w14:textId="06F7EC0F" w:rsidR="0050470C" w:rsidRDefault="0050470C" w:rsidP="002924AD">
      <w:pPr>
        <w:pStyle w:val="TaskDetail"/>
        <w:ind w:left="1440"/>
      </w:pPr>
    </w:p>
    <w:p w14:paraId="163C3F51" w14:textId="05D92B66" w:rsidR="002924AD" w:rsidRDefault="0050470C" w:rsidP="00DD4F30">
      <w:pPr>
        <w:pStyle w:val="TaskDetail"/>
        <w:numPr>
          <w:ilvl w:val="0"/>
          <w:numId w:val="7"/>
        </w:numPr>
      </w:pPr>
      <w:r>
        <w:t>You will see the following</w:t>
      </w:r>
      <w:r w:rsidR="00ED232C">
        <w:t xml:space="preserve"> 3 main default projects</w:t>
      </w:r>
      <w:r>
        <w:t xml:space="preserve">. </w:t>
      </w:r>
      <w:r w:rsidR="005834CC">
        <w:t xml:space="preserve">The default 3 cannot be customized at all. Therefore, you need to create a custom process to customize the </w:t>
      </w:r>
      <w:proofErr w:type="gramStart"/>
      <w:r w:rsidR="005834CC">
        <w:t>project</w:t>
      </w:r>
      <w:proofErr w:type="gramEnd"/>
      <w:r w:rsidR="005834CC">
        <w:t xml:space="preserve"> so the </w:t>
      </w:r>
      <w:r w:rsidR="00714AF1">
        <w:t xml:space="preserve">Mobile team is happy. </w:t>
      </w:r>
    </w:p>
    <w:p w14:paraId="725D9335" w14:textId="4D697A6B" w:rsidR="00565C54" w:rsidRDefault="00ED232C" w:rsidP="00F321B1">
      <w:pPr>
        <w:pStyle w:val="ListParagraph"/>
        <w:spacing w:after="120"/>
        <w:ind w:left="1440" w:right="144"/>
      </w:pPr>
      <w:r>
        <w:rPr>
          <w:noProof/>
        </w:rPr>
        <w:drawing>
          <wp:inline distT="0" distB="0" distL="0" distR="0" wp14:anchorId="7FB81ADA" wp14:editId="4545D9E9">
            <wp:extent cx="5494604" cy="1098920"/>
            <wp:effectExtent l="0" t="0" r="0" b="635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0254" cy="1108050"/>
                    </a:xfrm>
                    <a:prstGeom prst="rect">
                      <a:avLst/>
                    </a:prstGeom>
                  </pic:spPr>
                </pic:pic>
              </a:graphicData>
            </a:graphic>
          </wp:inline>
        </w:drawing>
      </w:r>
    </w:p>
    <w:p w14:paraId="0517E4CC" w14:textId="0DE7E566" w:rsidR="00ED232C" w:rsidRPr="00ED232C" w:rsidRDefault="00ED232C" w:rsidP="00ED232C">
      <w:pPr>
        <w:spacing w:after="160" w:line="259" w:lineRule="auto"/>
        <w:ind w:left="1440"/>
        <w:rPr>
          <w:rFonts w:ascii="Calibri" w:eastAsia="Calibri" w:hAnsi="Calibri" w:cs="Times New Roman"/>
          <w:i/>
        </w:rPr>
      </w:pPr>
      <w:r>
        <w:rPr>
          <w:rFonts w:ascii="Calibri" w:eastAsia="Calibri" w:hAnsi="Calibri" w:cs="Times New Roman"/>
          <w:i/>
        </w:rPr>
        <w:t xml:space="preserve">Note: </w:t>
      </w:r>
      <w:r w:rsidRPr="00ED232C">
        <w:rPr>
          <w:rFonts w:ascii="Calibri" w:eastAsia="Calibri" w:hAnsi="Calibri" w:cs="Times New Roman"/>
          <w:i/>
        </w:rPr>
        <w:t xml:space="preserve">The three default processes differ mainly in the </w:t>
      </w:r>
      <w:r w:rsidRPr="00ED232C">
        <w:rPr>
          <w:rFonts w:ascii="Calibri" w:eastAsia="Calibri" w:hAnsi="Calibri" w:cs="Times New Roman"/>
          <w:b/>
          <w:i/>
          <w:u w:val="single"/>
        </w:rPr>
        <w:t>work item types (WITs)</w:t>
      </w:r>
      <w:r w:rsidRPr="00ED232C">
        <w:rPr>
          <w:rFonts w:ascii="Calibri" w:eastAsia="Calibri" w:hAnsi="Calibri" w:cs="Times New Roman"/>
          <w:i/>
        </w:rPr>
        <w:t xml:space="preserve"> they provide for planning and tracking work. Scrum is the most light-weight and CMMI, which stands for Capability Maturity Model Integration, provides the most support for formal processes and change management.</w:t>
      </w:r>
    </w:p>
    <w:p w14:paraId="00B1091C" w14:textId="77777777" w:rsidR="00ED232C" w:rsidRPr="00ED232C" w:rsidRDefault="00ED232C" w:rsidP="00ED232C">
      <w:pPr>
        <w:spacing w:after="160" w:line="259" w:lineRule="auto"/>
        <w:ind w:left="1440"/>
        <w:rPr>
          <w:rFonts w:ascii="Calibri" w:eastAsia="Calibri" w:hAnsi="Calibri" w:cs="Times New Roman"/>
          <w:i/>
        </w:rPr>
      </w:pPr>
      <w:r w:rsidRPr="00ED232C">
        <w:rPr>
          <w:rFonts w:ascii="Calibri" w:eastAsia="Calibri" w:hAnsi="Calibri" w:cs="Times New Roman"/>
          <w:i/>
        </w:rPr>
        <w:t xml:space="preserve">Key differences in documentation here: </w:t>
      </w:r>
      <w:hyperlink r:id="rId33" w:history="1">
        <w:r w:rsidRPr="00ED232C">
          <w:rPr>
            <w:rFonts w:ascii="Calibri" w:eastAsia="Calibri" w:hAnsi="Calibri" w:cs="Times New Roman"/>
            <w:i/>
            <w:color w:val="0563C1"/>
            <w:u w:val="single"/>
          </w:rPr>
          <w:t>https://docs.microsoft.com/en-us/vsts/work/work-items/guidance/choose-process</w:t>
        </w:r>
      </w:hyperlink>
    </w:p>
    <w:p w14:paraId="22B7149D" w14:textId="77777777" w:rsidR="00ED232C" w:rsidRPr="00ED232C" w:rsidRDefault="00ED232C" w:rsidP="00ED232C">
      <w:pPr>
        <w:spacing w:after="160" w:line="259" w:lineRule="auto"/>
        <w:ind w:left="1440"/>
        <w:rPr>
          <w:rFonts w:ascii="Calibri" w:eastAsia="Calibri" w:hAnsi="Calibri" w:cs="Times New Roman"/>
          <w:i/>
        </w:rPr>
      </w:pPr>
      <w:r w:rsidRPr="00ED232C">
        <w:rPr>
          <w:rFonts w:ascii="Calibri" w:eastAsia="Calibri" w:hAnsi="Calibri" w:cs="Times New Roman"/>
          <w:i/>
        </w:rPr>
        <w:t xml:space="preserve">Short summary below: </w:t>
      </w:r>
    </w:p>
    <w:p w14:paraId="649E7E04" w14:textId="77777777" w:rsidR="00ED232C" w:rsidRPr="00ED232C" w:rsidRDefault="00ED232C" w:rsidP="00DD4F30">
      <w:pPr>
        <w:numPr>
          <w:ilvl w:val="0"/>
          <w:numId w:val="8"/>
        </w:numPr>
        <w:spacing w:after="160" w:line="259" w:lineRule="auto"/>
        <w:ind w:left="2160"/>
        <w:contextualSpacing/>
        <w:rPr>
          <w:rFonts w:ascii="Calibri" w:eastAsia="Calibri" w:hAnsi="Calibri" w:cs="Times New Roman"/>
          <w:i/>
        </w:rPr>
      </w:pPr>
      <w:r w:rsidRPr="00ED232C">
        <w:rPr>
          <w:rFonts w:ascii="Calibri" w:eastAsia="Calibri" w:hAnsi="Calibri" w:cs="Times New Roman"/>
          <w:i/>
        </w:rPr>
        <w:t>Agile</w:t>
      </w:r>
    </w:p>
    <w:p w14:paraId="2F5539A1" w14:textId="77777777" w:rsidR="00ED232C" w:rsidRPr="00ED232C" w:rsidRDefault="00ED232C" w:rsidP="00DD4F30">
      <w:pPr>
        <w:numPr>
          <w:ilvl w:val="1"/>
          <w:numId w:val="8"/>
        </w:numPr>
        <w:spacing w:after="160" w:line="259" w:lineRule="auto"/>
        <w:ind w:left="2880"/>
        <w:contextualSpacing/>
        <w:rPr>
          <w:rFonts w:ascii="Calibri" w:eastAsia="Calibri" w:hAnsi="Calibri" w:cs="Times New Roman"/>
          <w:i/>
        </w:rPr>
      </w:pPr>
      <w:r w:rsidRPr="00ED232C">
        <w:rPr>
          <w:rFonts w:ascii="Calibri" w:eastAsia="Calibri" w:hAnsi="Calibri" w:cs="Times New Roman"/>
          <w:i/>
        </w:rPr>
        <w:t xml:space="preserve">   -"This template is flexible and will work great for most teams using Agile planning methods, including those practicing Scrum."</w:t>
      </w:r>
    </w:p>
    <w:p w14:paraId="7390B34C" w14:textId="77777777" w:rsidR="00ED232C" w:rsidRPr="00ED232C" w:rsidRDefault="00ED232C" w:rsidP="00DD4F30">
      <w:pPr>
        <w:numPr>
          <w:ilvl w:val="1"/>
          <w:numId w:val="8"/>
        </w:numPr>
        <w:spacing w:after="160" w:line="259" w:lineRule="auto"/>
        <w:ind w:left="2880"/>
        <w:contextualSpacing/>
        <w:rPr>
          <w:rFonts w:ascii="Calibri" w:eastAsia="Calibri" w:hAnsi="Calibri" w:cs="Times New Roman"/>
          <w:i/>
        </w:rPr>
      </w:pPr>
      <w:r w:rsidRPr="00ED232C">
        <w:rPr>
          <w:rFonts w:ascii="Calibri" w:eastAsia="Calibri" w:hAnsi="Calibri" w:cs="Times New Roman"/>
          <w:i/>
        </w:rPr>
        <w:t>Bugs are not on the backlog</w:t>
      </w:r>
    </w:p>
    <w:p w14:paraId="113B5456" w14:textId="08ECF950" w:rsidR="00ED232C" w:rsidRPr="00ED232C" w:rsidRDefault="00ED232C" w:rsidP="00DD4F30">
      <w:pPr>
        <w:numPr>
          <w:ilvl w:val="1"/>
          <w:numId w:val="8"/>
        </w:numPr>
        <w:spacing w:after="160" w:line="259" w:lineRule="auto"/>
        <w:ind w:left="2880"/>
        <w:contextualSpacing/>
        <w:rPr>
          <w:rFonts w:ascii="Calibri" w:eastAsia="Calibri" w:hAnsi="Calibri" w:cs="Times New Roman"/>
          <w:i/>
        </w:rPr>
      </w:pPr>
      <w:r w:rsidRPr="00ED232C">
        <w:rPr>
          <w:rFonts w:ascii="Calibri" w:eastAsia="Calibri" w:hAnsi="Calibri" w:cs="Times New Roman"/>
          <w:i/>
        </w:rPr>
        <w:t xml:space="preserve">User stories, but no use cases. More constraint on writing up stories, hard to write </w:t>
      </w:r>
      <w:r w:rsidR="00781176" w:rsidRPr="00ED232C">
        <w:rPr>
          <w:rFonts w:ascii="Calibri" w:eastAsia="Calibri" w:hAnsi="Calibri" w:cs="Times New Roman"/>
          <w:i/>
        </w:rPr>
        <w:t>nonfunctional</w:t>
      </w:r>
      <w:r w:rsidRPr="00ED232C">
        <w:rPr>
          <w:rFonts w:ascii="Calibri" w:eastAsia="Calibri" w:hAnsi="Calibri" w:cs="Times New Roman"/>
          <w:i/>
        </w:rPr>
        <w:t xml:space="preserve"> requirements. </w:t>
      </w:r>
    </w:p>
    <w:p w14:paraId="2C1F261C" w14:textId="77777777" w:rsidR="00ED232C" w:rsidRPr="00ED232C" w:rsidRDefault="00ED232C" w:rsidP="00DD4F30">
      <w:pPr>
        <w:numPr>
          <w:ilvl w:val="0"/>
          <w:numId w:val="8"/>
        </w:numPr>
        <w:spacing w:after="160" w:line="259" w:lineRule="auto"/>
        <w:ind w:left="2160"/>
        <w:contextualSpacing/>
        <w:rPr>
          <w:rFonts w:ascii="Calibri" w:eastAsia="Calibri" w:hAnsi="Calibri" w:cs="Times New Roman"/>
          <w:i/>
        </w:rPr>
      </w:pPr>
      <w:r w:rsidRPr="00ED232C">
        <w:rPr>
          <w:rFonts w:ascii="Calibri" w:eastAsia="Calibri" w:hAnsi="Calibri" w:cs="Times New Roman"/>
          <w:i/>
        </w:rPr>
        <w:t>Scrum</w:t>
      </w:r>
    </w:p>
    <w:p w14:paraId="4205C2DC" w14:textId="77777777" w:rsidR="00ED232C" w:rsidRPr="00ED232C" w:rsidRDefault="00ED232C" w:rsidP="00DD4F30">
      <w:pPr>
        <w:numPr>
          <w:ilvl w:val="1"/>
          <w:numId w:val="8"/>
        </w:numPr>
        <w:spacing w:after="160" w:line="259" w:lineRule="auto"/>
        <w:ind w:left="2880"/>
        <w:contextualSpacing/>
        <w:rPr>
          <w:rFonts w:ascii="Calibri" w:eastAsia="Calibri" w:hAnsi="Calibri" w:cs="Times New Roman"/>
          <w:i/>
        </w:rPr>
      </w:pPr>
      <w:r w:rsidRPr="00ED232C">
        <w:rPr>
          <w:rFonts w:ascii="Calibri" w:eastAsia="Calibri" w:hAnsi="Calibri" w:cs="Times New Roman"/>
          <w:i/>
        </w:rPr>
        <w:t xml:space="preserve">    -"This template is for teams who follow the Scrum methodology and use Scrum terminology."</w:t>
      </w:r>
    </w:p>
    <w:p w14:paraId="72113EB8" w14:textId="77777777" w:rsidR="00ED232C" w:rsidRPr="00ED232C" w:rsidRDefault="00ED232C" w:rsidP="00DD4F30">
      <w:pPr>
        <w:numPr>
          <w:ilvl w:val="1"/>
          <w:numId w:val="8"/>
        </w:numPr>
        <w:spacing w:after="160" w:line="259" w:lineRule="auto"/>
        <w:ind w:left="2880"/>
        <w:contextualSpacing/>
        <w:rPr>
          <w:rFonts w:ascii="Calibri" w:eastAsia="Calibri" w:hAnsi="Calibri" w:cs="Times New Roman"/>
          <w:i/>
        </w:rPr>
      </w:pPr>
      <w:r w:rsidRPr="00ED232C">
        <w:rPr>
          <w:rFonts w:ascii="Calibri" w:eastAsia="Calibri" w:hAnsi="Calibri" w:cs="Times New Roman"/>
          <w:i/>
        </w:rPr>
        <w:t>Remaining work on Task</w:t>
      </w:r>
    </w:p>
    <w:p w14:paraId="1AA02004" w14:textId="77777777" w:rsidR="00ED232C" w:rsidRPr="00ED232C" w:rsidRDefault="00ED232C" w:rsidP="00DD4F30">
      <w:pPr>
        <w:numPr>
          <w:ilvl w:val="1"/>
          <w:numId w:val="8"/>
        </w:numPr>
        <w:spacing w:after="160" w:line="259" w:lineRule="auto"/>
        <w:ind w:left="2880"/>
        <w:contextualSpacing/>
        <w:rPr>
          <w:rFonts w:ascii="Calibri" w:eastAsia="Calibri" w:hAnsi="Calibri" w:cs="Times New Roman"/>
          <w:i/>
        </w:rPr>
      </w:pPr>
      <w:r w:rsidRPr="00ED232C">
        <w:rPr>
          <w:rFonts w:ascii="Calibri" w:eastAsia="Calibri" w:hAnsi="Calibri" w:cs="Times New Roman"/>
          <w:i/>
        </w:rPr>
        <w:t xml:space="preserve">Requirement Type by default (Functional, Technical, </w:t>
      </w:r>
      <w:proofErr w:type="spellStart"/>
      <w:r w:rsidRPr="00ED232C">
        <w:rPr>
          <w:rFonts w:ascii="Calibri" w:eastAsia="Calibri" w:hAnsi="Calibri" w:cs="Times New Roman"/>
          <w:i/>
        </w:rPr>
        <w:t>Etc</w:t>
      </w:r>
      <w:proofErr w:type="spellEnd"/>
      <w:r w:rsidRPr="00ED232C">
        <w:rPr>
          <w:rFonts w:ascii="Calibri" w:eastAsia="Calibri" w:hAnsi="Calibri" w:cs="Times New Roman"/>
          <w:i/>
        </w:rPr>
        <w:t>)</w:t>
      </w:r>
    </w:p>
    <w:p w14:paraId="0BF90702" w14:textId="77777777" w:rsidR="00ED232C" w:rsidRPr="00ED232C" w:rsidRDefault="00ED232C" w:rsidP="00DD4F30">
      <w:pPr>
        <w:numPr>
          <w:ilvl w:val="0"/>
          <w:numId w:val="8"/>
        </w:numPr>
        <w:spacing w:after="160" w:line="259" w:lineRule="auto"/>
        <w:ind w:left="2160"/>
        <w:contextualSpacing/>
        <w:rPr>
          <w:rFonts w:ascii="Calibri" w:eastAsia="Calibri" w:hAnsi="Calibri" w:cs="Times New Roman"/>
          <w:i/>
        </w:rPr>
      </w:pPr>
      <w:r w:rsidRPr="00ED232C">
        <w:rPr>
          <w:rFonts w:ascii="Calibri" w:eastAsia="Calibri" w:hAnsi="Calibri" w:cs="Times New Roman"/>
          <w:i/>
        </w:rPr>
        <w:t xml:space="preserve">CMMI: </w:t>
      </w:r>
    </w:p>
    <w:p w14:paraId="6B8E8B20" w14:textId="77777777" w:rsidR="00ED232C" w:rsidRPr="00ED232C" w:rsidRDefault="00ED232C" w:rsidP="00DD4F30">
      <w:pPr>
        <w:numPr>
          <w:ilvl w:val="1"/>
          <w:numId w:val="8"/>
        </w:numPr>
        <w:spacing w:after="160" w:line="259" w:lineRule="auto"/>
        <w:ind w:left="2880"/>
        <w:contextualSpacing/>
        <w:rPr>
          <w:rFonts w:ascii="Calibri" w:eastAsia="Calibri" w:hAnsi="Calibri" w:cs="Times New Roman"/>
          <w:i/>
        </w:rPr>
      </w:pPr>
      <w:r w:rsidRPr="00ED232C">
        <w:rPr>
          <w:rFonts w:ascii="Calibri" w:eastAsia="Calibri" w:hAnsi="Calibri" w:cs="Times New Roman"/>
          <w:i/>
        </w:rPr>
        <w:t>-"This template is for more formal projects requiring a framework for process improvement and an auditable record of decisions."</w:t>
      </w:r>
    </w:p>
    <w:p w14:paraId="567C3BB1" w14:textId="77777777" w:rsidR="00ED232C" w:rsidRPr="00ED232C" w:rsidRDefault="00ED232C" w:rsidP="00DD4F30">
      <w:pPr>
        <w:numPr>
          <w:ilvl w:val="1"/>
          <w:numId w:val="8"/>
        </w:numPr>
        <w:spacing w:after="160" w:line="259" w:lineRule="auto"/>
        <w:ind w:left="2880"/>
        <w:contextualSpacing/>
        <w:rPr>
          <w:rFonts w:ascii="Calibri" w:eastAsia="Calibri" w:hAnsi="Calibri" w:cs="Times New Roman"/>
        </w:rPr>
      </w:pPr>
      <w:r w:rsidRPr="00ED232C">
        <w:rPr>
          <w:rFonts w:ascii="Calibri" w:eastAsia="Calibri" w:hAnsi="Calibri" w:cs="Times New Roman"/>
          <w:i/>
        </w:rPr>
        <w:t xml:space="preserve">is a quality management framework useful for large organizations that need to measure themselves in terms of their overall capability and maturity to demonstrate repeatable quality of software work they </w:t>
      </w:r>
      <w:proofErr w:type="gramStart"/>
      <w:r w:rsidRPr="00ED232C">
        <w:rPr>
          <w:rFonts w:ascii="Calibri" w:eastAsia="Calibri" w:hAnsi="Calibri" w:cs="Times New Roman"/>
          <w:i/>
        </w:rPr>
        <w:t>do.</w:t>
      </w:r>
      <w:proofErr w:type="gramEnd"/>
      <w:r w:rsidRPr="00ED232C">
        <w:rPr>
          <w:rFonts w:ascii="Calibri" w:eastAsia="Calibri" w:hAnsi="Calibri" w:cs="Times New Roman"/>
          <w:i/>
        </w:rPr>
        <w:t xml:space="preserve"> Organizations can use a mix of software development methods - Agile methods (such as Scrum/ Kanban/ XP/ BDD/ TDD/ </w:t>
      </w:r>
      <w:proofErr w:type="spellStart"/>
      <w:r w:rsidRPr="00ED232C">
        <w:rPr>
          <w:rFonts w:ascii="Calibri" w:eastAsia="Calibri" w:hAnsi="Calibri" w:cs="Times New Roman"/>
          <w:i/>
        </w:rPr>
        <w:t>etc</w:t>
      </w:r>
      <w:proofErr w:type="spellEnd"/>
      <w:r w:rsidRPr="00ED232C">
        <w:rPr>
          <w:rFonts w:ascii="Calibri" w:eastAsia="Calibri" w:hAnsi="Calibri" w:cs="Times New Roman"/>
          <w:i/>
        </w:rPr>
        <w:t>), 'traditional' methods (Waterfall, Iterative) or a mix (Hybrid Agile), depending on their business needs. They can still use CMMI as an overall governance framework to measure and develop their software capabilities.</w:t>
      </w:r>
    </w:p>
    <w:p w14:paraId="628A2952" w14:textId="60712DE9" w:rsidR="00ED232C" w:rsidRDefault="00ED232C" w:rsidP="00F321B1">
      <w:pPr>
        <w:pStyle w:val="ListParagraph"/>
        <w:spacing w:after="120"/>
        <w:ind w:left="1440" w:right="144"/>
      </w:pPr>
    </w:p>
    <w:p w14:paraId="70FB3A41" w14:textId="65939C3B" w:rsidR="00FE1595" w:rsidRDefault="00FE1595" w:rsidP="00F321B1">
      <w:pPr>
        <w:pStyle w:val="ListParagraph"/>
        <w:spacing w:after="120"/>
        <w:ind w:left="1440" w:right="144"/>
      </w:pPr>
    </w:p>
    <w:p w14:paraId="6ADD64FD" w14:textId="2CCFF261" w:rsidR="00FE1595" w:rsidRDefault="00FE1595" w:rsidP="00F321B1">
      <w:pPr>
        <w:pStyle w:val="ListParagraph"/>
        <w:spacing w:after="120"/>
        <w:ind w:left="1440" w:right="144"/>
      </w:pPr>
    </w:p>
    <w:p w14:paraId="77F128A1" w14:textId="281BAF78" w:rsidR="00DC15B4" w:rsidRDefault="00DC15B4" w:rsidP="00DD4F30">
      <w:pPr>
        <w:pStyle w:val="ListParagraph"/>
        <w:numPr>
          <w:ilvl w:val="0"/>
          <w:numId w:val="7"/>
        </w:numPr>
        <w:spacing w:after="120"/>
        <w:ind w:right="144"/>
      </w:pPr>
      <w:r>
        <w:t xml:space="preserve">Let’s go create </w:t>
      </w:r>
      <w:r w:rsidR="00391C23">
        <w:t xml:space="preserve">a new process off the Agile process. </w:t>
      </w:r>
      <w:r w:rsidR="00FE1595">
        <w:t>Click the 3 dots on the right of the Agile (default) process type and select Create Inherited Process.</w:t>
      </w:r>
    </w:p>
    <w:p w14:paraId="4927606A" w14:textId="4E95DC8E" w:rsidR="0018033E" w:rsidRDefault="0018033E" w:rsidP="0018033E">
      <w:pPr>
        <w:pStyle w:val="ListParagraph"/>
        <w:spacing w:after="120"/>
        <w:ind w:left="1440" w:right="144"/>
      </w:pPr>
      <w:r>
        <w:rPr>
          <w:noProof/>
        </w:rPr>
        <w:drawing>
          <wp:inline distT="0" distB="0" distL="0" distR="0" wp14:anchorId="0F1F6FF8" wp14:editId="100135F6">
            <wp:extent cx="5137862" cy="1447195"/>
            <wp:effectExtent l="0" t="0" r="5715" b="63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5630" cy="1449383"/>
                    </a:xfrm>
                    <a:prstGeom prst="rect">
                      <a:avLst/>
                    </a:prstGeom>
                  </pic:spPr>
                </pic:pic>
              </a:graphicData>
            </a:graphic>
          </wp:inline>
        </w:drawing>
      </w:r>
    </w:p>
    <w:p w14:paraId="663B1B0F" w14:textId="591F0A4C" w:rsidR="0018033E" w:rsidRDefault="00691FBD" w:rsidP="00DD4F30">
      <w:pPr>
        <w:pStyle w:val="ListParagraph"/>
        <w:numPr>
          <w:ilvl w:val="0"/>
          <w:numId w:val="7"/>
        </w:numPr>
        <w:spacing w:after="120"/>
        <w:ind w:right="144"/>
      </w:pPr>
      <w:r>
        <w:t xml:space="preserve">I called mine “Custom Agile”, name yours and click Create Process. </w:t>
      </w:r>
    </w:p>
    <w:p w14:paraId="57428AE4" w14:textId="3C32CBAB" w:rsidR="00691FBD" w:rsidRDefault="00691FBD" w:rsidP="00691FBD">
      <w:pPr>
        <w:pStyle w:val="ListParagraph"/>
        <w:spacing w:after="120"/>
        <w:ind w:left="1440" w:right="144"/>
      </w:pPr>
      <w:r>
        <w:rPr>
          <w:noProof/>
        </w:rPr>
        <w:drawing>
          <wp:inline distT="0" distB="0" distL="0" distR="0" wp14:anchorId="42B5A597" wp14:editId="4D9E743C">
            <wp:extent cx="2328880" cy="2319354"/>
            <wp:effectExtent l="0" t="0" r="0" b="508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8880" cy="2319354"/>
                    </a:xfrm>
                    <a:prstGeom prst="rect">
                      <a:avLst/>
                    </a:prstGeom>
                  </pic:spPr>
                </pic:pic>
              </a:graphicData>
            </a:graphic>
          </wp:inline>
        </w:drawing>
      </w:r>
    </w:p>
    <w:p w14:paraId="03BC446E" w14:textId="7E9F6D18" w:rsidR="006E1FED" w:rsidRDefault="006E1FED" w:rsidP="00691FBD">
      <w:pPr>
        <w:pStyle w:val="ListParagraph"/>
        <w:spacing w:after="120"/>
        <w:ind w:left="1440" w:right="144"/>
      </w:pPr>
    </w:p>
    <w:p w14:paraId="45293571" w14:textId="09713C8C" w:rsidR="006E1FED" w:rsidRDefault="006E1FED" w:rsidP="00DD4F30">
      <w:pPr>
        <w:pStyle w:val="ListParagraph"/>
        <w:numPr>
          <w:ilvl w:val="0"/>
          <w:numId w:val="7"/>
        </w:numPr>
        <w:spacing w:after="120"/>
        <w:ind w:right="144"/>
      </w:pPr>
      <w:r>
        <w:t>Click on the 3 dots of your new Custom Agile process and select “Change team projects to use custom agile”:</w:t>
      </w:r>
    </w:p>
    <w:p w14:paraId="582C69C6" w14:textId="4C59CC36" w:rsidR="006E1FED" w:rsidRDefault="006E1FED" w:rsidP="006E1FED">
      <w:pPr>
        <w:pStyle w:val="ListParagraph"/>
        <w:spacing w:after="120"/>
        <w:ind w:left="1440" w:right="144"/>
      </w:pPr>
      <w:r>
        <w:rPr>
          <w:noProof/>
        </w:rPr>
        <w:drawing>
          <wp:inline distT="0" distB="0" distL="0" distR="0" wp14:anchorId="1CF614E0" wp14:editId="35C8FBE1">
            <wp:extent cx="5121460" cy="2018279"/>
            <wp:effectExtent l="0" t="0" r="3175" b="127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2081" cy="2022465"/>
                    </a:xfrm>
                    <a:prstGeom prst="rect">
                      <a:avLst/>
                    </a:prstGeom>
                  </pic:spPr>
                </pic:pic>
              </a:graphicData>
            </a:graphic>
          </wp:inline>
        </w:drawing>
      </w:r>
    </w:p>
    <w:p w14:paraId="2BFC0A89" w14:textId="7CDD4E12" w:rsidR="006E1FED" w:rsidRDefault="006E1FED" w:rsidP="006E1FED">
      <w:pPr>
        <w:pStyle w:val="ListParagraph"/>
        <w:spacing w:after="120"/>
        <w:ind w:left="1440" w:right="144"/>
      </w:pPr>
    </w:p>
    <w:p w14:paraId="5108FB7A" w14:textId="32D60134" w:rsidR="006E1FED" w:rsidRDefault="006E1FED" w:rsidP="006E1FED">
      <w:pPr>
        <w:pStyle w:val="ListParagraph"/>
        <w:spacing w:after="120"/>
        <w:ind w:left="1440" w:right="144"/>
      </w:pPr>
    </w:p>
    <w:p w14:paraId="56F8ED46" w14:textId="323489AB" w:rsidR="006E1FED" w:rsidRDefault="006E1FED" w:rsidP="006E1FED">
      <w:pPr>
        <w:pStyle w:val="ListParagraph"/>
        <w:spacing w:after="120"/>
        <w:ind w:left="1440" w:right="144"/>
      </w:pPr>
    </w:p>
    <w:p w14:paraId="24923958" w14:textId="2A3E2CA3" w:rsidR="006E1FED" w:rsidRDefault="006E1FED" w:rsidP="006E1FED">
      <w:pPr>
        <w:pStyle w:val="ListParagraph"/>
        <w:spacing w:after="120"/>
        <w:ind w:left="1440" w:right="144"/>
      </w:pPr>
    </w:p>
    <w:p w14:paraId="2E432C94" w14:textId="77777777" w:rsidR="006E1FED" w:rsidRDefault="006E1FED" w:rsidP="006E1FED">
      <w:pPr>
        <w:pStyle w:val="ListParagraph"/>
        <w:spacing w:after="120"/>
        <w:ind w:left="1440" w:right="144"/>
      </w:pPr>
    </w:p>
    <w:p w14:paraId="2B11AA8F" w14:textId="25D18BA7" w:rsidR="006E1FED" w:rsidRDefault="006E1FED" w:rsidP="006E1FED">
      <w:pPr>
        <w:pStyle w:val="ListParagraph"/>
        <w:spacing w:after="120"/>
        <w:ind w:left="1440" w:right="144"/>
      </w:pPr>
    </w:p>
    <w:p w14:paraId="72E73A0A" w14:textId="37618829" w:rsidR="006E1FED" w:rsidRDefault="006E1FED" w:rsidP="00DD4F30">
      <w:pPr>
        <w:pStyle w:val="ListParagraph"/>
        <w:numPr>
          <w:ilvl w:val="0"/>
          <w:numId w:val="7"/>
        </w:numPr>
        <w:spacing w:after="120"/>
        <w:ind w:right="144"/>
      </w:pPr>
      <w:r>
        <w:t>Select your mobile team to move, and hit OK.</w:t>
      </w:r>
      <w:r w:rsidR="00EF01D1">
        <w:t xml:space="preserve"> </w:t>
      </w:r>
    </w:p>
    <w:p w14:paraId="533F6C29" w14:textId="6427D9DF" w:rsidR="006E1FED" w:rsidRDefault="006E1FED" w:rsidP="006E1FED">
      <w:pPr>
        <w:pStyle w:val="ListParagraph"/>
        <w:spacing w:after="120"/>
        <w:ind w:left="1440" w:right="144"/>
      </w:pPr>
      <w:r>
        <w:rPr>
          <w:noProof/>
        </w:rPr>
        <w:drawing>
          <wp:inline distT="0" distB="0" distL="0" distR="0" wp14:anchorId="17DD2B7C" wp14:editId="1AD9E3C7">
            <wp:extent cx="3624289" cy="2776558"/>
            <wp:effectExtent l="0" t="0" r="0" b="508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24289" cy="2776558"/>
                    </a:xfrm>
                    <a:prstGeom prst="rect">
                      <a:avLst/>
                    </a:prstGeom>
                  </pic:spPr>
                </pic:pic>
              </a:graphicData>
            </a:graphic>
          </wp:inline>
        </w:drawing>
      </w:r>
    </w:p>
    <w:p w14:paraId="67DE2636" w14:textId="501EBF26" w:rsidR="00EF01D1" w:rsidRDefault="00EF01D1" w:rsidP="00DD4F30">
      <w:pPr>
        <w:pStyle w:val="ListParagraph"/>
        <w:numPr>
          <w:ilvl w:val="0"/>
          <w:numId w:val="7"/>
        </w:numPr>
        <w:spacing w:after="120"/>
        <w:ind w:right="144"/>
      </w:pPr>
      <w:r w:rsidRPr="00EF01D1">
        <w:t>You should see 2 projects under Agile now and 1 under the Custom Agile.</w:t>
      </w:r>
    </w:p>
    <w:p w14:paraId="4697FB28" w14:textId="7D84C036" w:rsidR="00925B52" w:rsidRDefault="00925B52" w:rsidP="00925B52">
      <w:pPr>
        <w:pStyle w:val="ListParagraph"/>
        <w:spacing w:after="120"/>
        <w:ind w:left="1440" w:right="144"/>
      </w:pPr>
      <w:r>
        <w:rPr>
          <w:noProof/>
        </w:rPr>
        <w:drawing>
          <wp:inline distT="0" distB="0" distL="0" distR="0" wp14:anchorId="1EA5B238" wp14:editId="7B454C07">
            <wp:extent cx="5443320" cy="1242436"/>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2637" cy="1244563"/>
                    </a:xfrm>
                    <a:prstGeom prst="rect">
                      <a:avLst/>
                    </a:prstGeom>
                  </pic:spPr>
                </pic:pic>
              </a:graphicData>
            </a:graphic>
          </wp:inline>
        </w:drawing>
      </w:r>
    </w:p>
    <w:p w14:paraId="68CECEC0" w14:textId="40533EAD" w:rsidR="00925B52" w:rsidRDefault="00925B52" w:rsidP="00DD4F30">
      <w:pPr>
        <w:pStyle w:val="ListParagraph"/>
        <w:numPr>
          <w:ilvl w:val="0"/>
          <w:numId w:val="7"/>
        </w:numPr>
        <w:spacing w:after="120"/>
        <w:ind w:right="144"/>
      </w:pPr>
      <w:r>
        <w:t xml:space="preserve">Click on the Custom Agile process. Let’s </w:t>
      </w:r>
      <w:proofErr w:type="gramStart"/>
      <w:r>
        <w:t>actually go</w:t>
      </w:r>
      <w:proofErr w:type="gramEnd"/>
      <w:r>
        <w:t xml:space="preserve"> customize a few things…</w:t>
      </w:r>
    </w:p>
    <w:p w14:paraId="549856BA" w14:textId="454A5EBE" w:rsidR="004070FD" w:rsidRDefault="004070FD" w:rsidP="004070FD">
      <w:pPr>
        <w:pStyle w:val="ListParagraph"/>
        <w:spacing w:after="120"/>
        <w:ind w:left="1440" w:right="144"/>
      </w:pPr>
      <w:r>
        <w:rPr>
          <w:noProof/>
        </w:rPr>
        <w:drawing>
          <wp:inline distT="0" distB="0" distL="0" distR="0" wp14:anchorId="656CDA0A" wp14:editId="5C8FAB3E">
            <wp:extent cx="2595584" cy="1648867"/>
            <wp:effectExtent l="0" t="0" r="0" b="889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03650" cy="1653991"/>
                    </a:xfrm>
                    <a:prstGeom prst="rect">
                      <a:avLst/>
                    </a:prstGeom>
                  </pic:spPr>
                </pic:pic>
              </a:graphicData>
            </a:graphic>
          </wp:inline>
        </w:drawing>
      </w:r>
    </w:p>
    <w:p w14:paraId="5121696D" w14:textId="0F075A58" w:rsidR="006E2D88" w:rsidRDefault="006E2D88" w:rsidP="004070FD">
      <w:pPr>
        <w:pStyle w:val="ListParagraph"/>
        <w:spacing w:after="120"/>
        <w:ind w:left="1440" w:right="144"/>
      </w:pPr>
    </w:p>
    <w:p w14:paraId="28219239" w14:textId="0A81CA92" w:rsidR="006E2D88" w:rsidRDefault="006E2D88" w:rsidP="004070FD">
      <w:pPr>
        <w:pStyle w:val="ListParagraph"/>
        <w:spacing w:after="120"/>
        <w:ind w:left="1440" w:right="144"/>
      </w:pPr>
    </w:p>
    <w:p w14:paraId="3044F9BD" w14:textId="194D2DEE" w:rsidR="006E2D88" w:rsidRDefault="006E2D88" w:rsidP="004070FD">
      <w:pPr>
        <w:pStyle w:val="ListParagraph"/>
        <w:spacing w:after="120"/>
        <w:ind w:left="1440" w:right="144"/>
      </w:pPr>
    </w:p>
    <w:p w14:paraId="40E7C6BF" w14:textId="779E1611" w:rsidR="006E2D88" w:rsidRDefault="006E2D88" w:rsidP="004070FD">
      <w:pPr>
        <w:pStyle w:val="ListParagraph"/>
        <w:spacing w:after="120"/>
        <w:ind w:left="1440" w:right="144"/>
      </w:pPr>
    </w:p>
    <w:p w14:paraId="06C19014" w14:textId="74130110" w:rsidR="006E2D88" w:rsidRDefault="006E2D88" w:rsidP="004070FD">
      <w:pPr>
        <w:pStyle w:val="ListParagraph"/>
        <w:spacing w:after="120"/>
        <w:ind w:left="1440" w:right="144"/>
      </w:pPr>
    </w:p>
    <w:p w14:paraId="181CAA5E" w14:textId="61C1223A" w:rsidR="006E2D88" w:rsidRDefault="006E2D88" w:rsidP="004070FD">
      <w:pPr>
        <w:pStyle w:val="ListParagraph"/>
        <w:spacing w:after="120"/>
        <w:ind w:left="1440" w:right="144"/>
      </w:pPr>
    </w:p>
    <w:p w14:paraId="494AE6A2" w14:textId="785DDF6D" w:rsidR="006E2D88" w:rsidRDefault="006E2D88" w:rsidP="004070FD">
      <w:pPr>
        <w:pStyle w:val="ListParagraph"/>
        <w:spacing w:after="120"/>
        <w:ind w:left="1440" w:right="144"/>
      </w:pPr>
    </w:p>
    <w:p w14:paraId="44516071" w14:textId="234F02D5" w:rsidR="006E2D88" w:rsidRDefault="006E2D88" w:rsidP="004070FD">
      <w:pPr>
        <w:pStyle w:val="ListParagraph"/>
        <w:spacing w:after="120"/>
        <w:ind w:left="1440" w:right="144"/>
      </w:pPr>
    </w:p>
    <w:p w14:paraId="2A3D34B1" w14:textId="6803DCFE" w:rsidR="006E2D88" w:rsidRDefault="006E2D88" w:rsidP="004070FD">
      <w:pPr>
        <w:pStyle w:val="ListParagraph"/>
        <w:spacing w:after="120"/>
        <w:ind w:left="1440" w:right="144"/>
      </w:pPr>
    </w:p>
    <w:p w14:paraId="2F5252EA" w14:textId="69E6D8F5" w:rsidR="006E2D88" w:rsidRDefault="0055665C" w:rsidP="00DD4F30">
      <w:pPr>
        <w:pStyle w:val="ListParagraph"/>
        <w:numPr>
          <w:ilvl w:val="0"/>
          <w:numId w:val="7"/>
        </w:numPr>
        <w:spacing w:after="120"/>
        <w:ind w:right="144"/>
      </w:pPr>
      <w:r>
        <w:lastRenderedPageBreak/>
        <w:t xml:space="preserve">On the next landing page, you can see you can add a new Work Item type or edit a current work Item </w:t>
      </w:r>
      <w:r w:rsidR="006E2D88">
        <w:t>type</w:t>
      </w:r>
      <w:r>
        <w:t>.</w:t>
      </w:r>
      <w:r w:rsidR="00162813">
        <w:t xml:space="preserve"> Click on the Bug work item. </w:t>
      </w:r>
    </w:p>
    <w:p w14:paraId="57C032AD" w14:textId="3F977843" w:rsidR="007E7C4F" w:rsidRDefault="006E2D88" w:rsidP="007E7C4F">
      <w:pPr>
        <w:pStyle w:val="ListParagraph"/>
        <w:spacing w:after="120"/>
        <w:ind w:left="1440" w:right="144"/>
      </w:pPr>
      <w:r>
        <w:rPr>
          <w:noProof/>
        </w:rPr>
        <w:drawing>
          <wp:inline distT="0" distB="0" distL="0" distR="0" wp14:anchorId="115A36FF" wp14:editId="38FBFB36">
            <wp:extent cx="3176611" cy="2586056"/>
            <wp:effectExtent l="0" t="0" r="5080"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6611" cy="2586056"/>
                    </a:xfrm>
                    <a:prstGeom prst="rect">
                      <a:avLst/>
                    </a:prstGeom>
                  </pic:spPr>
                </pic:pic>
              </a:graphicData>
            </a:graphic>
          </wp:inline>
        </w:drawing>
      </w:r>
      <w:r w:rsidR="0055665C">
        <w:t xml:space="preserve"> </w:t>
      </w:r>
    </w:p>
    <w:p w14:paraId="30ED7510" w14:textId="228A98DA" w:rsidR="007E7C4F" w:rsidRDefault="007E7C4F" w:rsidP="00DD4F30">
      <w:pPr>
        <w:pStyle w:val="ListParagraph"/>
        <w:numPr>
          <w:ilvl w:val="0"/>
          <w:numId w:val="7"/>
        </w:numPr>
        <w:spacing w:after="120"/>
        <w:ind w:right="144"/>
      </w:pPr>
      <w:r>
        <w:t>Click on New Field:</w:t>
      </w:r>
    </w:p>
    <w:p w14:paraId="3A16B072" w14:textId="20A52014" w:rsidR="007E7C4F" w:rsidRDefault="007E7C4F" w:rsidP="007E7C4F">
      <w:pPr>
        <w:pStyle w:val="ListParagraph"/>
        <w:spacing w:after="120"/>
        <w:ind w:left="1440" w:right="144"/>
      </w:pPr>
      <w:r>
        <w:rPr>
          <w:noProof/>
        </w:rPr>
        <w:drawing>
          <wp:inline distT="0" distB="0" distL="0" distR="0" wp14:anchorId="1F8A6D48" wp14:editId="6ABBF5E6">
            <wp:extent cx="2300352" cy="2213547"/>
            <wp:effectExtent l="0" t="0" r="508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03119" cy="2216209"/>
                    </a:xfrm>
                    <a:prstGeom prst="rect">
                      <a:avLst/>
                    </a:prstGeom>
                  </pic:spPr>
                </pic:pic>
              </a:graphicData>
            </a:graphic>
          </wp:inline>
        </w:drawing>
      </w:r>
    </w:p>
    <w:p w14:paraId="79CC6240" w14:textId="619BAE38" w:rsidR="007E7C4F" w:rsidRDefault="007E7C4F" w:rsidP="007E7C4F">
      <w:pPr>
        <w:pStyle w:val="ListParagraph"/>
        <w:spacing w:after="120"/>
        <w:ind w:left="1440" w:right="144"/>
      </w:pPr>
    </w:p>
    <w:p w14:paraId="2C778EC9" w14:textId="1178489A" w:rsidR="007E7C4F" w:rsidRDefault="007E7C4F" w:rsidP="007E7C4F">
      <w:pPr>
        <w:pStyle w:val="ListParagraph"/>
        <w:spacing w:after="120"/>
        <w:ind w:left="1440" w:right="144"/>
      </w:pPr>
    </w:p>
    <w:p w14:paraId="4E86041A" w14:textId="20D61CA1" w:rsidR="007E7C4F" w:rsidRDefault="007E7C4F" w:rsidP="007E7C4F">
      <w:pPr>
        <w:pStyle w:val="ListParagraph"/>
        <w:spacing w:after="120"/>
        <w:ind w:left="1440" w:right="144"/>
      </w:pPr>
    </w:p>
    <w:p w14:paraId="51151B76" w14:textId="55423B56" w:rsidR="007E7C4F" w:rsidRDefault="007E7C4F" w:rsidP="007E7C4F">
      <w:pPr>
        <w:pStyle w:val="ListParagraph"/>
        <w:spacing w:after="120"/>
        <w:ind w:left="1440" w:right="144"/>
      </w:pPr>
    </w:p>
    <w:p w14:paraId="68EB300D" w14:textId="7BE7EA5B" w:rsidR="007E7C4F" w:rsidRDefault="007E7C4F" w:rsidP="007E7C4F">
      <w:pPr>
        <w:pStyle w:val="ListParagraph"/>
        <w:spacing w:after="120"/>
        <w:ind w:left="1440" w:right="144"/>
      </w:pPr>
    </w:p>
    <w:p w14:paraId="0B169860" w14:textId="57B2DF46" w:rsidR="007E7C4F" w:rsidRDefault="007E7C4F" w:rsidP="007E7C4F">
      <w:pPr>
        <w:pStyle w:val="ListParagraph"/>
        <w:spacing w:after="120"/>
        <w:ind w:left="1440" w:right="144"/>
      </w:pPr>
    </w:p>
    <w:p w14:paraId="042C649D" w14:textId="33C203CA" w:rsidR="007E7C4F" w:rsidRDefault="007E7C4F" w:rsidP="007E7C4F">
      <w:pPr>
        <w:pStyle w:val="ListParagraph"/>
        <w:spacing w:after="120"/>
        <w:ind w:left="1440" w:right="144"/>
      </w:pPr>
    </w:p>
    <w:p w14:paraId="351831F4" w14:textId="01911E43" w:rsidR="007E7C4F" w:rsidRDefault="007E7C4F" w:rsidP="007E7C4F">
      <w:pPr>
        <w:pStyle w:val="ListParagraph"/>
        <w:spacing w:after="120"/>
        <w:ind w:left="1440" w:right="144"/>
      </w:pPr>
    </w:p>
    <w:p w14:paraId="37429AD3" w14:textId="6815ABBE" w:rsidR="007E7C4F" w:rsidRDefault="007E7C4F" w:rsidP="007E7C4F">
      <w:pPr>
        <w:pStyle w:val="ListParagraph"/>
        <w:spacing w:after="120"/>
        <w:ind w:left="1440" w:right="144"/>
      </w:pPr>
    </w:p>
    <w:p w14:paraId="226A7C94" w14:textId="57DB0A39" w:rsidR="007E7C4F" w:rsidRDefault="007E7C4F" w:rsidP="007E7C4F">
      <w:pPr>
        <w:pStyle w:val="ListParagraph"/>
        <w:spacing w:after="120"/>
        <w:ind w:left="1440" w:right="144"/>
      </w:pPr>
    </w:p>
    <w:p w14:paraId="09240CEB" w14:textId="51A10BA9" w:rsidR="007E7C4F" w:rsidRDefault="007E7C4F" w:rsidP="007E7C4F">
      <w:pPr>
        <w:pStyle w:val="ListParagraph"/>
        <w:spacing w:after="120"/>
        <w:ind w:left="1440" w:right="144"/>
      </w:pPr>
    </w:p>
    <w:p w14:paraId="2A49390D" w14:textId="614E3067" w:rsidR="007E7C4F" w:rsidRDefault="007E7C4F" w:rsidP="007E7C4F">
      <w:pPr>
        <w:pStyle w:val="ListParagraph"/>
        <w:spacing w:after="120"/>
        <w:ind w:left="1440" w:right="144"/>
      </w:pPr>
    </w:p>
    <w:p w14:paraId="0FA3B98F" w14:textId="626FFABB" w:rsidR="007E7C4F" w:rsidRDefault="007E7C4F" w:rsidP="007E7C4F">
      <w:pPr>
        <w:pStyle w:val="ListParagraph"/>
        <w:spacing w:after="120"/>
        <w:ind w:left="1440" w:right="144"/>
      </w:pPr>
    </w:p>
    <w:p w14:paraId="7CF2C04E" w14:textId="77777777" w:rsidR="007E7C4F" w:rsidRDefault="007E7C4F" w:rsidP="007E7C4F">
      <w:pPr>
        <w:pStyle w:val="ListParagraph"/>
        <w:spacing w:after="120"/>
        <w:ind w:left="1440" w:right="144"/>
      </w:pPr>
    </w:p>
    <w:p w14:paraId="3946C61B" w14:textId="67505DAE" w:rsidR="007E7C4F" w:rsidRDefault="007E7C4F" w:rsidP="00DD4F30">
      <w:pPr>
        <w:pStyle w:val="ListParagraph"/>
        <w:numPr>
          <w:ilvl w:val="0"/>
          <w:numId w:val="7"/>
        </w:numPr>
        <w:spacing w:after="120"/>
        <w:ind w:right="144"/>
      </w:pPr>
      <w:r>
        <w:lastRenderedPageBreak/>
        <w:t>You can add an existing field, or create a whole new one. Let’s create a new funny one</w:t>
      </w:r>
      <w:r w:rsidR="006C76DC">
        <w:t xml:space="preserve"> (you can customize it to anything you like!). Hit Add Field when you are done.</w:t>
      </w:r>
    </w:p>
    <w:p w14:paraId="523A1CBE" w14:textId="09B7B9FE" w:rsidR="007E7C4F" w:rsidRDefault="00D175C1" w:rsidP="007E7C4F">
      <w:pPr>
        <w:pStyle w:val="ListParagraph"/>
        <w:spacing w:after="120"/>
        <w:ind w:left="1440" w:right="144"/>
      </w:pPr>
      <w:r>
        <w:rPr>
          <w:noProof/>
        </w:rPr>
        <w:drawing>
          <wp:inline distT="0" distB="0" distL="0" distR="0" wp14:anchorId="33F5D9BF" wp14:editId="53CD538D">
            <wp:extent cx="4768822" cy="5564901"/>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72175" cy="5568814"/>
                    </a:xfrm>
                    <a:prstGeom prst="rect">
                      <a:avLst/>
                    </a:prstGeom>
                  </pic:spPr>
                </pic:pic>
              </a:graphicData>
            </a:graphic>
          </wp:inline>
        </w:drawing>
      </w:r>
    </w:p>
    <w:p w14:paraId="6866F23A" w14:textId="2A47ACCB" w:rsidR="005349D2" w:rsidRDefault="005349D2" w:rsidP="007E7C4F">
      <w:pPr>
        <w:pStyle w:val="ListParagraph"/>
        <w:spacing w:after="120"/>
        <w:ind w:left="1440" w:right="144"/>
      </w:pPr>
    </w:p>
    <w:p w14:paraId="1ABCB73F" w14:textId="4939D838" w:rsidR="005349D2" w:rsidRDefault="005349D2" w:rsidP="00DD4F30">
      <w:pPr>
        <w:pStyle w:val="ListParagraph"/>
        <w:numPr>
          <w:ilvl w:val="0"/>
          <w:numId w:val="7"/>
        </w:numPr>
        <w:spacing w:after="120"/>
        <w:ind w:right="144"/>
      </w:pPr>
      <w:r>
        <w:t>You will see your new field has been added:</w:t>
      </w:r>
    </w:p>
    <w:p w14:paraId="7EA2B6F6" w14:textId="2F9E46E4" w:rsidR="005349D2" w:rsidRDefault="005349D2" w:rsidP="005349D2">
      <w:pPr>
        <w:pStyle w:val="ListParagraph"/>
        <w:spacing w:after="120"/>
        <w:ind w:left="1440" w:right="144"/>
      </w:pPr>
      <w:r>
        <w:rPr>
          <w:noProof/>
        </w:rPr>
        <w:drawing>
          <wp:inline distT="0" distB="0" distL="0" distR="0" wp14:anchorId="4FB80B0C" wp14:editId="628CA439">
            <wp:extent cx="2338405" cy="1433523"/>
            <wp:effectExtent l="0" t="0" r="508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38405" cy="1433523"/>
                    </a:xfrm>
                    <a:prstGeom prst="rect">
                      <a:avLst/>
                    </a:prstGeom>
                  </pic:spPr>
                </pic:pic>
              </a:graphicData>
            </a:graphic>
          </wp:inline>
        </w:drawing>
      </w:r>
    </w:p>
    <w:p w14:paraId="6612681A" w14:textId="5EFE2842" w:rsidR="005349D2" w:rsidRDefault="005349D2" w:rsidP="005349D2">
      <w:pPr>
        <w:pStyle w:val="ListParagraph"/>
        <w:spacing w:after="120"/>
        <w:ind w:left="1440" w:right="144"/>
      </w:pPr>
    </w:p>
    <w:p w14:paraId="575B58D9" w14:textId="77777777" w:rsidR="009D68B3" w:rsidRDefault="009D68B3" w:rsidP="005349D2">
      <w:pPr>
        <w:pStyle w:val="ListParagraph"/>
        <w:spacing w:after="120"/>
        <w:ind w:left="1440" w:right="144"/>
      </w:pPr>
    </w:p>
    <w:p w14:paraId="34F31BF4" w14:textId="4AC9A851" w:rsidR="005349D2" w:rsidRDefault="009D68B3" w:rsidP="00DD4F30">
      <w:pPr>
        <w:pStyle w:val="ListParagraph"/>
        <w:numPr>
          <w:ilvl w:val="0"/>
          <w:numId w:val="7"/>
        </w:numPr>
        <w:spacing w:after="120"/>
        <w:ind w:right="144"/>
      </w:pPr>
      <w:r>
        <w:lastRenderedPageBreak/>
        <w:t>Mouseover the Completed option and hit the 3 dots that appear</w:t>
      </w:r>
      <w:r w:rsidR="005663A1">
        <w:t>, then select E</w:t>
      </w:r>
      <w:r>
        <w:t>dit:</w:t>
      </w:r>
    </w:p>
    <w:p w14:paraId="14685860" w14:textId="1C437CA3" w:rsidR="005663A1" w:rsidRDefault="005663A1" w:rsidP="005663A1">
      <w:pPr>
        <w:pStyle w:val="ListParagraph"/>
        <w:spacing w:after="120"/>
        <w:ind w:left="1440" w:right="144"/>
      </w:pPr>
      <w:r>
        <w:rPr>
          <w:noProof/>
        </w:rPr>
        <w:drawing>
          <wp:inline distT="0" distB="0" distL="0" distR="0" wp14:anchorId="7E6A6B96" wp14:editId="6899FED4">
            <wp:extent cx="4309571" cy="2389085"/>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3079" cy="2391030"/>
                    </a:xfrm>
                    <a:prstGeom prst="rect">
                      <a:avLst/>
                    </a:prstGeom>
                  </pic:spPr>
                </pic:pic>
              </a:graphicData>
            </a:graphic>
          </wp:inline>
        </w:drawing>
      </w:r>
    </w:p>
    <w:p w14:paraId="641140C6" w14:textId="4FC82F95" w:rsidR="007153CC" w:rsidRDefault="007153CC" w:rsidP="00DD4F30">
      <w:pPr>
        <w:pStyle w:val="ListParagraph"/>
        <w:numPr>
          <w:ilvl w:val="0"/>
          <w:numId w:val="7"/>
        </w:numPr>
        <w:spacing w:after="120"/>
        <w:ind w:right="144"/>
      </w:pPr>
      <w:r>
        <w:t>Browse the different tabs here, there is a Definition, Options, and Layout tab. Let’s change the Options Tab and make it Required and give it a default value:</w:t>
      </w:r>
    </w:p>
    <w:p w14:paraId="5D679178" w14:textId="344336A2" w:rsidR="007153CC" w:rsidRDefault="007153CC" w:rsidP="007153CC">
      <w:pPr>
        <w:pStyle w:val="ListParagraph"/>
        <w:spacing w:after="120"/>
        <w:ind w:left="1440" w:right="144"/>
      </w:pPr>
      <w:r>
        <w:rPr>
          <w:noProof/>
        </w:rPr>
        <w:drawing>
          <wp:inline distT="0" distB="0" distL="0" distR="0" wp14:anchorId="63CE8606" wp14:editId="72197C97">
            <wp:extent cx="4383379" cy="1908553"/>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1851" cy="1912242"/>
                    </a:xfrm>
                    <a:prstGeom prst="rect">
                      <a:avLst/>
                    </a:prstGeom>
                  </pic:spPr>
                </pic:pic>
              </a:graphicData>
            </a:graphic>
          </wp:inline>
        </w:drawing>
      </w:r>
    </w:p>
    <w:p w14:paraId="1193B8ED" w14:textId="52BA087F" w:rsidR="00E32628" w:rsidRDefault="00E32628" w:rsidP="007153CC">
      <w:pPr>
        <w:pStyle w:val="ListParagraph"/>
        <w:spacing w:after="120"/>
        <w:ind w:left="1440" w:right="144"/>
      </w:pPr>
    </w:p>
    <w:p w14:paraId="45E4CA76" w14:textId="2E028DF6" w:rsidR="00E32628" w:rsidRDefault="00E32628" w:rsidP="00DD4F30">
      <w:pPr>
        <w:pStyle w:val="ListParagraph"/>
        <w:numPr>
          <w:ilvl w:val="0"/>
          <w:numId w:val="7"/>
        </w:numPr>
        <w:spacing w:after="120"/>
        <w:ind w:right="144"/>
      </w:pPr>
      <w:r>
        <w:t>Click on States</w:t>
      </w:r>
    </w:p>
    <w:p w14:paraId="330CEFD5" w14:textId="76B56C16" w:rsidR="00E32628" w:rsidRDefault="00340A8F" w:rsidP="00E32628">
      <w:pPr>
        <w:pStyle w:val="ListParagraph"/>
        <w:spacing w:after="120"/>
        <w:ind w:left="1440" w:right="144"/>
      </w:pPr>
      <w:r>
        <w:rPr>
          <w:noProof/>
        </w:rPr>
        <w:drawing>
          <wp:inline distT="0" distB="0" distL="0" distR="0" wp14:anchorId="128298B4" wp14:editId="5AC6E006">
            <wp:extent cx="3473080" cy="2208722"/>
            <wp:effectExtent l="0" t="0" r="0" b="127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80045" cy="2213151"/>
                    </a:xfrm>
                    <a:prstGeom prst="rect">
                      <a:avLst/>
                    </a:prstGeom>
                  </pic:spPr>
                </pic:pic>
              </a:graphicData>
            </a:graphic>
          </wp:inline>
        </w:drawing>
      </w:r>
    </w:p>
    <w:p w14:paraId="18C17B37" w14:textId="1C019D33" w:rsidR="00340A8F" w:rsidRDefault="00340A8F" w:rsidP="00FE7D2A">
      <w:pPr>
        <w:spacing w:after="120"/>
        <w:ind w:right="144"/>
      </w:pPr>
    </w:p>
    <w:p w14:paraId="04F86A60" w14:textId="77777777" w:rsidR="00FE7D2A" w:rsidRDefault="00FE7D2A" w:rsidP="00FE7D2A">
      <w:pPr>
        <w:spacing w:after="120"/>
        <w:ind w:right="144"/>
      </w:pPr>
    </w:p>
    <w:p w14:paraId="43D4EE39" w14:textId="7C189E56" w:rsidR="00340A8F" w:rsidRDefault="00340A8F" w:rsidP="00DD4F30">
      <w:pPr>
        <w:pStyle w:val="ListParagraph"/>
        <w:numPr>
          <w:ilvl w:val="0"/>
          <w:numId w:val="7"/>
        </w:numPr>
        <w:spacing w:after="120"/>
        <w:ind w:right="144"/>
      </w:pPr>
      <w:r>
        <w:lastRenderedPageBreak/>
        <w:t>Let’s add a New State. We will call it UAT Testing, set it to In Progress and as a custom color</w:t>
      </w:r>
      <w:r w:rsidR="00ED115B">
        <w:t xml:space="preserve">. Click Create when you are done. </w:t>
      </w:r>
    </w:p>
    <w:p w14:paraId="4D1CC7FD" w14:textId="42F71207" w:rsidR="00340A8F" w:rsidRDefault="00340A8F" w:rsidP="00340A8F">
      <w:pPr>
        <w:pStyle w:val="ListParagraph"/>
        <w:spacing w:after="120"/>
        <w:ind w:left="1440" w:right="144"/>
      </w:pPr>
      <w:r>
        <w:rPr>
          <w:noProof/>
        </w:rPr>
        <w:drawing>
          <wp:inline distT="0" distB="0" distL="0" distR="0" wp14:anchorId="58C78CEE" wp14:editId="22436BC2">
            <wp:extent cx="4317772" cy="3039439"/>
            <wp:effectExtent l="0" t="0" r="6985" b="889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3175" cy="3043242"/>
                    </a:xfrm>
                    <a:prstGeom prst="rect">
                      <a:avLst/>
                    </a:prstGeom>
                  </pic:spPr>
                </pic:pic>
              </a:graphicData>
            </a:graphic>
          </wp:inline>
        </w:drawing>
      </w:r>
    </w:p>
    <w:p w14:paraId="1B7B625F" w14:textId="414B52D3" w:rsidR="00BE715B" w:rsidRDefault="00BE715B" w:rsidP="00340A8F">
      <w:pPr>
        <w:pStyle w:val="ListParagraph"/>
        <w:spacing w:after="120"/>
        <w:ind w:left="1440" w:right="144"/>
      </w:pPr>
    </w:p>
    <w:p w14:paraId="272CDBE7" w14:textId="065D2C8A" w:rsidR="00BE715B" w:rsidRDefault="004E702A" w:rsidP="00DD4F30">
      <w:pPr>
        <w:pStyle w:val="ListParagraph"/>
        <w:numPr>
          <w:ilvl w:val="0"/>
          <w:numId w:val="7"/>
        </w:numPr>
        <w:spacing w:after="120"/>
        <w:ind w:right="144"/>
      </w:pPr>
      <w:r>
        <w:t xml:space="preserve">Now click on Rules. </w:t>
      </w:r>
    </w:p>
    <w:p w14:paraId="3F826D32" w14:textId="6685E1B4" w:rsidR="004E702A" w:rsidRDefault="004E702A" w:rsidP="004E702A">
      <w:pPr>
        <w:pStyle w:val="ListParagraph"/>
        <w:spacing w:after="120"/>
        <w:ind w:left="1440" w:right="144"/>
      </w:pPr>
      <w:r>
        <w:rPr>
          <w:noProof/>
        </w:rPr>
        <w:drawing>
          <wp:inline distT="0" distB="0" distL="0" distR="0" wp14:anchorId="486E3E97" wp14:editId="1467C988">
            <wp:extent cx="2497173" cy="1457393"/>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03349" cy="1460997"/>
                    </a:xfrm>
                    <a:prstGeom prst="rect">
                      <a:avLst/>
                    </a:prstGeom>
                  </pic:spPr>
                </pic:pic>
              </a:graphicData>
            </a:graphic>
          </wp:inline>
        </w:drawing>
      </w:r>
    </w:p>
    <w:p w14:paraId="3930A091" w14:textId="0347787C" w:rsidR="00427E5A" w:rsidRDefault="00427E5A" w:rsidP="004E702A">
      <w:pPr>
        <w:pStyle w:val="ListParagraph"/>
        <w:spacing w:after="120"/>
        <w:ind w:left="1440" w:right="144"/>
      </w:pPr>
    </w:p>
    <w:p w14:paraId="67E5F19B" w14:textId="6EBDDDD8" w:rsidR="00427E5A" w:rsidRDefault="00427E5A" w:rsidP="004E702A">
      <w:pPr>
        <w:pStyle w:val="ListParagraph"/>
        <w:spacing w:after="120"/>
        <w:ind w:left="1440" w:right="144"/>
      </w:pPr>
    </w:p>
    <w:p w14:paraId="04F4A8E0" w14:textId="4EEA851C" w:rsidR="00427E5A" w:rsidRDefault="00427E5A" w:rsidP="004E702A">
      <w:pPr>
        <w:pStyle w:val="ListParagraph"/>
        <w:spacing w:after="120"/>
        <w:ind w:left="1440" w:right="144"/>
      </w:pPr>
    </w:p>
    <w:p w14:paraId="16016D7F" w14:textId="6FD8C445" w:rsidR="00427E5A" w:rsidRDefault="00427E5A" w:rsidP="004E702A">
      <w:pPr>
        <w:pStyle w:val="ListParagraph"/>
        <w:spacing w:after="120"/>
        <w:ind w:left="1440" w:right="144"/>
      </w:pPr>
    </w:p>
    <w:p w14:paraId="69EE8F63" w14:textId="43267242" w:rsidR="00427E5A" w:rsidRDefault="00427E5A" w:rsidP="004E702A">
      <w:pPr>
        <w:pStyle w:val="ListParagraph"/>
        <w:spacing w:after="120"/>
        <w:ind w:left="1440" w:right="144"/>
      </w:pPr>
    </w:p>
    <w:p w14:paraId="34FA20B3" w14:textId="3DDB2D09" w:rsidR="00427E5A" w:rsidRDefault="00427E5A" w:rsidP="004E702A">
      <w:pPr>
        <w:pStyle w:val="ListParagraph"/>
        <w:spacing w:after="120"/>
        <w:ind w:left="1440" w:right="144"/>
      </w:pPr>
    </w:p>
    <w:p w14:paraId="1C5B7748" w14:textId="7F42FCD3" w:rsidR="00427E5A" w:rsidRDefault="00427E5A" w:rsidP="004E702A">
      <w:pPr>
        <w:pStyle w:val="ListParagraph"/>
        <w:spacing w:after="120"/>
        <w:ind w:left="1440" w:right="144"/>
      </w:pPr>
    </w:p>
    <w:p w14:paraId="47EA1C3E" w14:textId="5B2332A5" w:rsidR="00427E5A" w:rsidRDefault="00427E5A" w:rsidP="004E702A">
      <w:pPr>
        <w:pStyle w:val="ListParagraph"/>
        <w:spacing w:after="120"/>
        <w:ind w:left="1440" w:right="144"/>
      </w:pPr>
    </w:p>
    <w:p w14:paraId="705AD3CF" w14:textId="701D5DA7" w:rsidR="00427E5A" w:rsidRDefault="00427E5A" w:rsidP="004E702A">
      <w:pPr>
        <w:pStyle w:val="ListParagraph"/>
        <w:spacing w:after="120"/>
        <w:ind w:left="1440" w:right="144"/>
      </w:pPr>
    </w:p>
    <w:p w14:paraId="319ED531" w14:textId="2A9C4A1A" w:rsidR="00427E5A" w:rsidRDefault="00427E5A" w:rsidP="004E702A">
      <w:pPr>
        <w:pStyle w:val="ListParagraph"/>
        <w:spacing w:after="120"/>
        <w:ind w:left="1440" w:right="144"/>
      </w:pPr>
    </w:p>
    <w:p w14:paraId="48D38FDD" w14:textId="77777777" w:rsidR="00C2515B" w:rsidRDefault="00C2515B" w:rsidP="004E702A">
      <w:pPr>
        <w:pStyle w:val="ListParagraph"/>
        <w:spacing w:after="120"/>
        <w:ind w:left="1440" w:right="144"/>
      </w:pPr>
    </w:p>
    <w:p w14:paraId="73A355CD" w14:textId="0B547A10" w:rsidR="00427E5A" w:rsidRDefault="00427E5A" w:rsidP="004E702A">
      <w:pPr>
        <w:pStyle w:val="ListParagraph"/>
        <w:spacing w:after="120"/>
        <w:ind w:left="1440" w:right="144"/>
      </w:pPr>
    </w:p>
    <w:p w14:paraId="42DB7B79" w14:textId="77777777" w:rsidR="00427E5A" w:rsidRDefault="00427E5A" w:rsidP="004E702A">
      <w:pPr>
        <w:pStyle w:val="ListParagraph"/>
        <w:spacing w:after="120"/>
        <w:ind w:left="1440" w:right="144"/>
      </w:pPr>
    </w:p>
    <w:p w14:paraId="6B97B661" w14:textId="450C326A" w:rsidR="004E702A" w:rsidRDefault="004E702A" w:rsidP="004E702A">
      <w:pPr>
        <w:pStyle w:val="ListParagraph"/>
        <w:spacing w:after="120"/>
        <w:ind w:left="1440" w:right="144"/>
      </w:pPr>
    </w:p>
    <w:p w14:paraId="7FF6F2A2" w14:textId="01DA661D" w:rsidR="004E702A" w:rsidRDefault="000579BD" w:rsidP="00DD4F30">
      <w:pPr>
        <w:pStyle w:val="ListParagraph"/>
        <w:numPr>
          <w:ilvl w:val="0"/>
          <w:numId w:val="7"/>
        </w:numPr>
        <w:spacing w:after="120"/>
        <w:ind w:right="144"/>
      </w:pPr>
      <w:r>
        <w:lastRenderedPageBreak/>
        <w:t xml:space="preserve">Click New Rule. And let’s create one. </w:t>
      </w:r>
      <w:r w:rsidR="00996A39">
        <w:t xml:space="preserve">You can automate ANY behavior here that you want. </w:t>
      </w:r>
      <w:r w:rsidR="000E522A">
        <w:t>Here I will utilize the new field I created, so that it says</w:t>
      </w:r>
      <w:r w:rsidR="00AC5A34">
        <w:t>:</w:t>
      </w:r>
      <w:r w:rsidR="000E522A">
        <w:t xml:space="preserve"> “If Crystal breaks something, then assign that </w:t>
      </w:r>
      <w:r w:rsidR="00427E5A">
        <w:t>work item to her</w:t>
      </w:r>
      <w:r w:rsidR="000E522A">
        <w:t>”</w:t>
      </w:r>
      <w:r w:rsidR="00AC5A34">
        <w:t>.</w:t>
      </w:r>
      <w:r w:rsidR="00A4682B">
        <w:t xml:space="preserve"> Click Save. </w:t>
      </w:r>
      <w:r w:rsidR="00C2515B">
        <w:t>Create an additional rule of your own</w:t>
      </w:r>
      <w:r w:rsidR="0086259B">
        <w:t xml:space="preserve"> that you think would be useful</w:t>
      </w:r>
      <w:r w:rsidR="00C2515B">
        <w:t>!</w:t>
      </w:r>
    </w:p>
    <w:p w14:paraId="4298B2BC" w14:textId="28EE3B8A" w:rsidR="00AC5A34" w:rsidRDefault="00AC5A34" w:rsidP="00AC5A34">
      <w:pPr>
        <w:pStyle w:val="ListParagraph"/>
        <w:spacing w:after="120"/>
        <w:ind w:left="1440" w:right="144"/>
      </w:pPr>
      <w:r>
        <w:rPr>
          <w:noProof/>
        </w:rPr>
        <w:drawing>
          <wp:inline distT="0" distB="0" distL="0" distR="0" wp14:anchorId="4850CA71" wp14:editId="7A18B318">
            <wp:extent cx="5276155" cy="3879024"/>
            <wp:effectExtent l="0" t="0" r="1270" b="762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1123" cy="3882676"/>
                    </a:xfrm>
                    <a:prstGeom prst="rect">
                      <a:avLst/>
                    </a:prstGeom>
                  </pic:spPr>
                </pic:pic>
              </a:graphicData>
            </a:graphic>
          </wp:inline>
        </w:drawing>
      </w:r>
    </w:p>
    <w:p w14:paraId="6F13CD04" w14:textId="40E25BC3" w:rsidR="0022455C" w:rsidRDefault="00F6259F" w:rsidP="00DD4F30">
      <w:pPr>
        <w:pStyle w:val="ListParagraph"/>
        <w:numPr>
          <w:ilvl w:val="0"/>
          <w:numId w:val="7"/>
        </w:numPr>
        <w:spacing w:after="120"/>
        <w:ind w:right="144"/>
        <w:rPr>
          <w:ins w:id="12" w:author="Crystal Tenn" w:date="2017-11-30T21:20:00Z"/>
        </w:rPr>
      </w:pPr>
      <w:ins w:id="13" w:author="Crystal Tenn" w:date="2017-11-30T21:20:00Z">
        <w:r>
          <w:t>While we are in the main project settings, click on the Security tab</w:t>
        </w:r>
      </w:ins>
      <w:ins w:id="14" w:author="Crystal Tenn" w:date="2017-11-30T21:21:00Z">
        <w:r w:rsidR="0066720B">
          <w:t xml:space="preserve"> and check out the default VSTS security groups!</w:t>
        </w:r>
        <w:r w:rsidR="00A45D20">
          <w:t xml:space="preserve"> We will go over this more in depth later!</w:t>
        </w:r>
      </w:ins>
    </w:p>
    <w:p w14:paraId="60B777F9" w14:textId="3F0B7EA2" w:rsidR="00F6259F" w:rsidRDefault="00F6259F">
      <w:pPr>
        <w:pStyle w:val="ListParagraph"/>
        <w:spacing w:after="120"/>
        <w:ind w:left="1440" w:right="144"/>
        <w:rPr>
          <w:ins w:id="15" w:author="Crystal Tenn" w:date="2017-11-30T21:19:00Z"/>
        </w:rPr>
        <w:pPrChange w:id="16" w:author="Crystal Tenn" w:date="2017-11-30T21:20:00Z">
          <w:pPr>
            <w:pStyle w:val="ListParagraph"/>
            <w:numPr>
              <w:numId w:val="7"/>
            </w:numPr>
            <w:spacing w:after="120"/>
            <w:ind w:left="1440" w:right="144" w:hanging="360"/>
          </w:pPr>
        </w:pPrChange>
      </w:pPr>
      <w:ins w:id="17" w:author="Crystal Tenn" w:date="2017-11-30T21:20:00Z">
        <w:r>
          <w:rPr>
            <w:noProof/>
          </w:rPr>
          <w:drawing>
            <wp:inline distT="0" distB="0" distL="0" distR="0" wp14:anchorId="3705EE69" wp14:editId="7997F8A6">
              <wp:extent cx="4472020" cy="2109803"/>
              <wp:effectExtent l="0" t="0" r="5080" b="508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72020" cy="2109803"/>
                      </a:xfrm>
                      <a:prstGeom prst="rect">
                        <a:avLst/>
                      </a:prstGeom>
                    </pic:spPr>
                  </pic:pic>
                </a:graphicData>
              </a:graphic>
            </wp:inline>
          </w:drawing>
        </w:r>
      </w:ins>
    </w:p>
    <w:p w14:paraId="566EE5E3" w14:textId="225D4459" w:rsidR="0055173B" w:rsidRDefault="0055173B" w:rsidP="00DD4F30">
      <w:pPr>
        <w:pStyle w:val="ListParagraph"/>
        <w:numPr>
          <w:ilvl w:val="0"/>
          <w:numId w:val="7"/>
        </w:numPr>
        <w:spacing w:after="120"/>
        <w:ind w:right="144"/>
      </w:pPr>
      <w:r>
        <w:t xml:space="preserve">Once you have created 2 rules, you are done with this part! </w:t>
      </w:r>
    </w:p>
    <w:p w14:paraId="7DA1094C" w14:textId="14B7908A" w:rsidR="00961745" w:rsidDel="00F6259F" w:rsidRDefault="00961745" w:rsidP="00961745">
      <w:pPr>
        <w:spacing w:after="120"/>
        <w:ind w:right="144"/>
        <w:rPr>
          <w:del w:id="18" w:author="Crystal Tenn" w:date="2017-11-30T21:20:00Z"/>
        </w:rPr>
      </w:pPr>
    </w:p>
    <w:p w14:paraId="6CA5AFE1" w14:textId="052BCF00" w:rsidR="00961745" w:rsidDel="00F6259F" w:rsidRDefault="00961745" w:rsidP="00961745">
      <w:pPr>
        <w:spacing w:after="120"/>
        <w:ind w:right="144"/>
        <w:rPr>
          <w:del w:id="19" w:author="Crystal Tenn" w:date="2017-11-30T21:20:00Z"/>
        </w:rPr>
      </w:pPr>
    </w:p>
    <w:p w14:paraId="1B67BB6D" w14:textId="312183F3" w:rsidR="00961745" w:rsidDel="00F6259F" w:rsidRDefault="00961745" w:rsidP="00961745">
      <w:pPr>
        <w:spacing w:after="120"/>
        <w:ind w:right="144"/>
        <w:rPr>
          <w:del w:id="20" w:author="Crystal Tenn" w:date="2017-11-30T21:20:00Z"/>
        </w:rPr>
      </w:pPr>
    </w:p>
    <w:p w14:paraId="076B8DA4" w14:textId="432565F4" w:rsidR="00961745" w:rsidDel="00F6259F" w:rsidRDefault="00961745" w:rsidP="00961745">
      <w:pPr>
        <w:spacing w:after="120"/>
        <w:ind w:right="144"/>
        <w:rPr>
          <w:del w:id="21" w:author="Crystal Tenn" w:date="2017-11-30T21:20:00Z"/>
        </w:rPr>
      </w:pPr>
    </w:p>
    <w:p w14:paraId="78C3F9F5" w14:textId="4333268B" w:rsidR="00961745" w:rsidDel="00F6259F" w:rsidRDefault="00961745" w:rsidP="00961745">
      <w:pPr>
        <w:spacing w:after="120"/>
        <w:ind w:right="144"/>
        <w:rPr>
          <w:del w:id="22" w:author="Crystal Tenn" w:date="2017-11-30T21:20:00Z"/>
        </w:rPr>
      </w:pPr>
    </w:p>
    <w:p w14:paraId="5F47C5A5" w14:textId="6EF6B945" w:rsidR="00961745" w:rsidDel="00F6259F" w:rsidRDefault="00961745" w:rsidP="00961745">
      <w:pPr>
        <w:spacing w:after="120"/>
        <w:ind w:right="144"/>
        <w:rPr>
          <w:del w:id="23" w:author="Crystal Tenn" w:date="2017-11-30T21:20:00Z"/>
        </w:rPr>
      </w:pPr>
    </w:p>
    <w:p w14:paraId="56A74204" w14:textId="02564C30" w:rsidR="00961745" w:rsidDel="00F6259F" w:rsidRDefault="00961745" w:rsidP="00961745">
      <w:pPr>
        <w:spacing w:after="120"/>
        <w:ind w:right="144"/>
        <w:rPr>
          <w:del w:id="24" w:author="Crystal Tenn" w:date="2017-11-30T21:20:00Z"/>
        </w:rPr>
      </w:pPr>
    </w:p>
    <w:p w14:paraId="64A6B4B4" w14:textId="5F54AC86" w:rsidR="00961745" w:rsidDel="00F6259F" w:rsidRDefault="00961745" w:rsidP="00961745">
      <w:pPr>
        <w:spacing w:after="120"/>
        <w:ind w:right="144"/>
        <w:rPr>
          <w:del w:id="25" w:author="Crystal Tenn" w:date="2017-11-30T21:20:00Z"/>
        </w:rPr>
      </w:pPr>
    </w:p>
    <w:p w14:paraId="2A8777EF" w14:textId="106150FB" w:rsidR="00961745" w:rsidRDefault="00961745" w:rsidP="00961745">
      <w:pPr>
        <w:spacing w:after="120"/>
        <w:ind w:right="144"/>
      </w:pPr>
    </w:p>
    <w:p w14:paraId="006C76EB" w14:textId="4D1D9738" w:rsidR="00961745" w:rsidDel="0066720B" w:rsidRDefault="00961745" w:rsidP="00961745">
      <w:pPr>
        <w:spacing w:after="120"/>
        <w:ind w:right="144"/>
        <w:rPr>
          <w:del w:id="26" w:author="Crystal Tenn" w:date="2017-11-30T21:21:00Z"/>
        </w:rPr>
      </w:pPr>
    </w:p>
    <w:p w14:paraId="07A4E07B" w14:textId="337BA744" w:rsidR="00961745" w:rsidRDefault="00961745" w:rsidP="00961745">
      <w:pPr>
        <w:spacing w:after="120"/>
        <w:ind w:right="144"/>
      </w:pPr>
    </w:p>
    <w:p w14:paraId="29CCA403" w14:textId="6732F294" w:rsidR="00961745" w:rsidRDefault="00961745" w:rsidP="00961745">
      <w:pPr>
        <w:spacing w:after="120"/>
        <w:ind w:right="144"/>
      </w:pPr>
    </w:p>
    <w:p w14:paraId="425A2E09" w14:textId="60CAE60A" w:rsidR="00961745" w:rsidRDefault="00961745" w:rsidP="00961745">
      <w:pPr>
        <w:pStyle w:val="ExerciseHeading"/>
      </w:pPr>
      <w:r>
        <w:lastRenderedPageBreak/>
        <w:t xml:space="preserve">Exercise 3: Setup Your </w:t>
      </w:r>
      <w:r w:rsidR="00354673">
        <w:t>Sprint</w:t>
      </w:r>
      <w:r>
        <w:t xml:space="preserve"> (15 mins)</w:t>
      </w:r>
    </w:p>
    <w:p w14:paraId="46B27DB0" w14:textId="7BF8064E" w:rsidR="00BE5F88" w:rsidRDefault="00961745" w:rsidP="00961745">
      <w:pPr>
        <w:pStyle w:val="ListParagraph"/>
      </w:pPr>
      <w:r>
        <w:t xml:space="preserve">Now we will setup </w:t>
      </w:r>
      <w:r w:rsidR="00BE5F88">
        <w:t>sprints for our two Web teams that are using Agile.  They both want 3</w:t>
      </w:r>
      <w:r w:rsidR="006A39F0">
        <w:t>-</w:t>
      </w:r>
      <w:r w:rsidR="00BE5F88">
        <w:t xml:space="preserve">week sprints starting with TODAY as the first day of the Sprint. </w:t>
      </w:r>
      <w:r w:rsidR="00CA1A68">
        <w:t xml:space="preserve">You will assign hours to yourself as a team member. </w:t>
      </w:r>
    </w:p>
    <w:p w14:paraId="5E322E7A" w14:textId="77777777" w:rsidR="0080502A" w:rsidRDefault="0080502A" w:rsidP="00961745">
      <w:pPr>
        <w:pStyle w:val="ListParagraph"/>
      </w:pPr>
    </w:p>
    <w:p w14:paraId="15AB210A" w14:textId="647E7E81" w:rsidR="00961745" w:rsidRDefault="00961745" w:rsidP="00961745">
      <w:pPr>
        <w:pStyle w:val="ListParagraph"/>
      </w:pPr>
    </w:p>
    <w:p w14:paraId="63C7FD9E" w14:textId="77777777" w:rsidR="00C2590D" w:rsidRDefault="00C2590D" w:rsidP="00961745">
      <w:pPr>
        <w:pStyle w:val="ListParagraph"/>
      </w:pPr>
    </w:p>
    <w:p w14:paraId="611F3BCC" w14:textId="77777777" w:rsidR="00961745" w:rsidRDefault="00961745" w:rsidP="00961745">
      <w:pPr>
        <w:pStyle w:val="TaskHeading"/>
      </w:pPr>
      <w:r>
        <w:t>Tasks</w:t>
      </w:r>
    </w:p>
    <w:p w14:paraId="0645DFAC" w14:textId="1EF38051" w:rsidR="00961745" w:rsidRDefault="00961745" w:rsidP="00DD4F30">
      <w:pPr>
        <w:pStyle w:val="TaskName"/>
        <w:numPr>
          <w:ilvl w:val="0"/>
          <w:numId w:val="9"/>
        </w:numPr>
      </w:pPr>
      <w:r>
        <w:t xml:space="preserve">Setup </w:t>
      </w:r>
      <w:r w:rsidR="00E125AA">
        <w:t>the Sprints</w:t>
      </w:r>
    </w:p>
    <w:p w14:paraId="3509D4C5" w14:textId="3AA2A7F0" w:rsidR="00961745" w:rsidRDefault="00E125AA" w:rsidP="00DD4F30">
      <w:pPr>
        <w:pStyle w:val="ListParagraph"/>
        <w:numPr>
          <w:ilvl w:val="0"/>
          <w:numId w:val="10"/>
        </w:numPr>
        <w:spacing w:after="120"/>
        <w:ind w:right="144"/>
      </w:pPr>
      <w:r>
        <w:t xml:space="preserve">Click on the Pho </w:t>
      </w:r>
      <w:proofErr w:type="spellStart"/>
      <w:r>
        <w:t>Sho</w:t>
      </w:r>
      <w:proofErr w:type="spellEnd"/>
      <w:r>
        <w:t xml:space="preserve"> team. </w:t>
      </w:r>
      <w:r w:rsidR="007934A6">
        <w:t xml:space="preserve">This will manage Project settings </w:t>
      </w:r>
      <w:r w:rsidR="007934A6">
        <w:rPr>
          <w:b/>
        </w:rPr>
        <w:t>for the team on this project.</w:t>
      </w:r>
    </w:p>
    <w:p w14:paraId="0CC9E03A" w14:textId="1388BAF0" w:rsidR="00E125AA" w:rsidRDefault="00E125AA" w:rsidP="00E125AA">
      <w:pPr>
        <w:pStyle w:val="ListParagraph"/>
        <w:spacing w:after="120"/>
        <w:ind w:left="1440" w:right="144"/>
      </w:pPr>
      <w:r>
        <w:rPr>
          <w:noProof/>
        </w:rPr>
        <w:drawing>
          <wp:inline distT="0" distB="0" distL="0" distR="0" wp14:anchorId="7F783983" wp14:editId="72CC1D0D">
            <wp:extent cx="4662210" cy="2259521"/>
            <wp:effectExtent l="0" t="0" r="5080" b="762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1566" cy="2264055"/>
                    </a:xfrm>
                    <a:prstGeom prst="rect">
                      <a:avLst/>
                    </a:prstGeom>
                  </pic:spPr>
                </pic:pic>
              </a:graphicData>
            </a:graphic>
          </wp:inline>
        </w:drawing>
      </w:r>
    </w:p>
    <w:p w14:paraId="0108376A" w14:textId="1F06791F" w:rsidR="00E125AA" w:rsidRDefault="00564EAD" w:rsidP="00DD4F30">
      <w:pPr>
        <w:pStyle w:val="ListParagraph"/>
        <w:numPr>
          <w:ilvl w:val="0"/>
          <w:numId w:val="10"/>
        </w:numPr>
        <w:spacing w:after="120"/>
        <w:ind w:right="144"/>
      </w:pPr>
      <w:r>
        <w:t xml:space="preserve">Notice the team is </w:t>
      </w:r>
      <w:proofErr w:type="spellStart"/>
      <w:r>
        <w:t>PhoSizzleWeb</w:t>
      </w:r>
      <w:proofErr w:type="spellEnd"/>
      <w:r>
        <w:t xml:space="preserve"> with </w:t>
      </w:r>
      <w:r w:rsidRPr="000968A8">
        <w:rPr>
          <w:b/>
        </w:rPr>
        <w:t>TEAM</w:t>
      </w:r>
      <w:r>
        <w:t xml:space="preserve"> set to Pho </w:t>
      </w:r>
      <w:proofErr w:type="spellStart"/>
      <w:r>
        <w:t>Sho</w:t>
      </w:r>
      <w:proofErr w:type="spellEnd"/>
      <w:r>
        <w:t xml:space="preserve">. </w:t>
      </w:r>
      <w:r w:rsidR="00E125AA">
        <w:t>Click on the</w:t>
      </w:r>
      <w:r w:rsidR="0068194E">
        <w:t xml:space="preserve"> Settings Gear, then the</w:t>
      </w:r>
      <w:r w:rsidR="00E125AA">
        <w:t xml:space="preserve"> Work tab</w:t>
      </w:r>
      <w:r w:rsidR="0068194E">
        <w:t>, then Iterations</w:t>
      </w:r>
      <w:r w:rsidR="00E125AA">
        <w:t>.</w:t>
      </w:r>
    </w:p>
    <w:p w14:paraId="75DC0958" w14:textId="67EE633B" w:rsidR="0068194E" w:rsidRDefault="0068194E" w:rsidP="0068194E">
      <w:pPr>
        <w:pStyle w:val="ListParagraph"/>
        <w:spacing w:after="120"/>
        <w:ind w:left="1440" w:right="144"/>
      </w:pPr>
      <w:r>
        <w:rPr>
          <w:noProof/>
        </w:rPr>
        <w:drawing>
          <wp:inline distT="0" distB="0" distL="0" distR="0" wp14:anchorId="5E1722B2" wp14:editId="6CE3FF5B">
            <wp:extent cx="5072255" cy="1455518"/>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7773" cy="1459971"/>
                    </a:xfrm>
                    <a:prstGeom prst="rect">
                      <a:avLst/>
                    </a:prstGeom>
                  </pic:spPr>
                </pic:pic>
              </a:graphicData>
            </a:graphic>
          </wp:inline>
        </w:drawing>
      </w:r>
    </w:p>
    <w:p w14:paraId="3F61AF51" w14:textId="394B58D2" w:rsidR="00823C5F" w:rsidRDefault="00823C5F" w:rsidP="00DD4F30">
      <w:pPr>
        <w:pStyle w:val="ListParagraph"/>
        <w:numPr>
          <w:ilvl w:val="0"/>
          <w:numId w:val="10"/>
        </w:numPr>
        <w:spacing w:after="120"/>
        <w:ind w:right="144"/>
      </w:pPr>
      <w:r>
        <w:t xml:space="preserve">Click Select Iteration: </w:t>
      </w:r>
    </w:p>
    <w:p w14:paraId="1A9B38AC" w14:textId="0A51A015" w:rsidR="00823C5F" w:rsidRDefault="00823C5F" w:rsidP="00823C5F">
      <w:pPr>
        <w:pStyle w:val="ListParagraph"/>
        <w:spacing w:after="120"/>
        <w:ind w:left="1440" w:right="144"/>
      </w:pPr>
      <w:r>
        <w:rPr>
          <w:noProof/>
        </w:rPr>
        <w:drawing>
          <wp:inline distT="0" distB="0" distL="0" distR="0" wp14:anchorId="6CE15550" wp14:editId="03FA3B0E">
            <wp:extent cx="1556586" cy="1189130"/>
            <wp:effectExtent l="0" t="0" r="571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60296" cy="1191964"/>
                    </a:xfrm>
                    <a:prstGeom prst="rect">
                      <a:avLst/>
                    </a:prstGeom>
                  </pic:spPr>
                </pic:pic>
              </a:graphicData>
            </a:graphic>
          </wp:inline>
        </w:drawing>
      </w:r>
    </w:p>
    <w:p w14:paraId="1D3F3111" w14:textId="77777777" w:rsidR="00823C5F" w:rsidRDefault="00823C5F" w:rsidP="00DD4F30">
      <w:pPr>
        <w:pStyle w:val="ListParagraph"/>
        <w:numPr>
          <w:ilvl w:val="0"/>
          <w:numId w:val="10"/>
        </w:numPr>
        <w:spacing w:after="120"/>
        <w:ind w:right="144"/>
      </w:pPr>
      <w:r>
        <w:lastRenderedPageBreak/>
        <w:t xml:space="preserve">Add all 3 Iterations and hit Save and Close. </w:t>
      </w:r>
    </w:p>
    <w:p w14:paraId="26F6272C" w14:textId="32E3799E" w:rsidR="00AD45AC" w:rsidRDefault="00AD45AC" w:rsidP="00AD45AC">
      <w:pPr>
        <w:pStyle w:val="ListParagraph"/>
        <w:spacing w:after="120"/>
        <w:ind w:left="1440" w:right="144"/>
      </w:pPr>
      <w:r>
        <w:rPr>
          <w:noProof/>
        </w:rPr>
        <w:drawing>
          <wp:inline distT="0" distB="0" distL="0" distR="0" wp14:anchorId="5BBD6396" wp14:editId="0BA24C62">
            <wp:extent cx="2557481" cy="1890726"/>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57481" cy="1890726"/>
                    </a:xfrm>
                    <a:prstGeom prst="rect">
                      <a:avLst/>
                    </a:prstGeom>
                  </pic:spPr>
                </pic:pic>
              </a:graphicData>
            </a:graphic>
          </wp:inline>
        </w:drawing>
      </w:r>
    </w:p>
    <w:p w14:paraId="7876F19C" w14:textId="2AA35206" w:rsidR="00823C5F" w:rsidRDefault="00823C5F" w:rsidP="00DD4F30">
      <w:pPr>
        <w:pStyle w:val="ListParagraph"/>
        <w:numPr>
          <w:ilvl w:val="0"/>
          <w:numId w:val="10"/>
        </w:numPr>
        <w:spacing w:after="120"/>
        <w:ind w:right="144"/>
      </w:pPr>
      <w:r>
        <w:t xml:space="preserve">Click on </w:t>
      </w:r>
      <w:r w:rsidR="00564EAD">
        <w:t xml:space="preserve">The </w:t>
      </w:r>
      <w:proofErr w:type="spellStart"/>
      <w:r w:rsidR="00564EAD">
        <w:t>PhoSizzleWeb</w:t>
      </w:r>
      <w:proofErr w:type="spellEnd"/>
      <w:r w:rsidR="00564EAD">
        <w:t xml:space="preserve"> project with NO TEAM selected</w:t>
      </w:r>
      <w:r w:rsidR="000968A8">
        <w:t>, notice where the red arrow is it is just the name of the project (no team name anymore)</w:t>
      </w:r>
      <w:r w:rsidR="00564EAD">
        <w:t xml:space="preserve">. This will now bring you to the </w:t>
      </w:r>
      <w:r w:rsidR="00564EAD">
        <w:rPr>
          <w:b/>
        </w:rPr>
        <w:t>project settings for ALL teams</w:t>
      </w:r>
      <w:r w:rsidR="00564EAD">
        <w:t xml:space="preserve">. </w:t>
      </w:r>
      <w:r w:rsidR="000968A8">
        <w:t xml:space="preserve">You can add additional Iterations. </w:t>
      </w:r>
    </w:p>
    <w:p w14:paraId="6354B3F3" w14:textId="042CC1A1" w:rsidR="000968A8" w:rsidRDefault="000968A8" w:rsidP="000968A8">
      <w:pPr>
        <w:pStyle w:val="ListParagraph"/>
        <w:spacing w:after="120"/>
        <w:ind w:left="1440" w:right="144"/>
      </w:pPr>
      <w:r>
        <w:rPr>
          <w:noProof/>
        </w:rPr>
        <w:drawing>
          <wp:inline distT="0" distB="0" distL="0" distR="0" wp14:anchorId="297C0C46" wp14:editId="48E524C7">
            <wp:extent cx="3858522" cy="2992456"/>
            <wp:effectExtent l="0" t="0" r="889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65028" cy="2997502"/>
                    </a:xfrm>
                    <a:prstGeom prst="rect">
                      <a:avLst/>
                    </a:prstGeom>
                  </pic:spPr>
                </pic:pic>
              </a:graphicData>
            </a:graphic>
          </wp:inline>
        </w:drawing>
      </w:r>
    </w:p>
    <w:p w14:paraId="440D0233" w14:textId="5F208320" w:rsidR="000968A8" w:rsidRDefault="000968A8" w:rsidP="000968A8">
      <w:pPr>
        <w:pStyle w:val="ListParagraph"/>
        <w:spacing w:after="120"/>
        <w:ind w:left="1440" w:right="144"/>
      </w:pPr>
    </w:p>
    <w:p w14:paraId="7D53545D" w14:textId="5300EC7F" w:rsidR="000968A8" w:rsidRDefault="000968A8" w:rsidP="00DD4F30">
      <w:pPr>
        <w:pStyle w:val="ListParagraph"/>
        <w:numPr>
          <w:ilvl w:val="0"/>
          <w:numId w:val="10"/>
        </w:numPr>
        <w:spacing w:after="120"/>
        <w:ind w:right="144"/>
      </w:pPr>
      <w:r>
        <w:t xml:space="preserve">You can mouseover one of the Iterations to change its name, edit it, delete it, change security, or set the dates for it. </w:t>
      </w:r>
    </w:p>
    <w:p w14:paraId="10981C82" w14:textId="6F8A9C57" w:rsidR="000968A8" w:rsidRDefault="000968A8" w:rsidP="000968A8">
      <w:pPr>
        <w:pStyle w:val="ListParagraph"/>
        <w:spacing w:after="120"/>
        <w:ind w:left="1440" w:right="144"/>
      </w:pPr>
      <w:r>
        <w:rPr>
          <w:noProof/>
        </w:rPr>
        <w:drawing>
          <wp:inline distT="0" distB="0" distL="0" distR="0" wp14:anchorId="3C8D28DD" wp14:editId="49E23378">
            <wp:extent cx="2254192" cy="1681184"/>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56766" cy="1683103"/>
                    </a:xfrm>
                    <a:prstGeom prst="rect">
                      <a:avLst/>
                    </a:prstGeom>
                  </pic:spPr>
                </pic:pic>
              </a:graphicData>
            </a:graphic>
          </wp:inline>
        </w:drawing>
      </w:r>
    </w:p>
    <w:p w14:paraId="339CABEB" w14:textId="7276624B" w:rsidR="00C41F5F" w:rsidRDefault="0036523E" w:rsidP="00DD4F30">
      <w:pPr>
        <w:pStyle w:val="ListParagraph"/>
        <w:numPr>
          <w:ilvl w:val="0"/>
          <w:numId w:val="10"/>
        </w:numPr>
        <w:spacing w:after="120"/>
        <w:ind w:right="144"/>
      </w:pPr>
      <w:r>
        <w:lastRenderedPageBreak/>
        <w:t xml:space="preserve">Let’s change the name of </w:t>
      </w:r>
      <w:proofErr w:type="gramStart"/>
      <w:r>
        <w:t>all of these</w:t>
      </w:r>
      <w:proofErr w:type="gramEnd"/>
      <w:r>
        <w:t xml:space="preserve"> from “Iteration” to “Sprint” and set the dates for 3</w:t>
      </w:r>
      <w:r w:rsidR="00E46DED">
        <w:t>-</w:t>
      </w:r>
      <w:r>
        <w:t>week sprints, starting with today. It should look like this when you are done:</w:t>
      </w:r>
    </w:p>
    <w:p w14:paraId="390FDF62" w14:textId="62FB19F8" w:rsidR="0036523E" w:rsidRDefault="001357DD" w:rsidP="00313CFC">
      <w:pPr>
        <w:pStyle w:val="ListParagraph"/>
        <w:spacing w:after="120"/>
        <w:ind w:left="1440" w:right="144"/>
        <w:rPr>
          <w:ins w:id="27" w:author="Crystal Tenn" w:date="2017-12-03T20:22:00Z"/>
        </w:rPr>
      </w:pPr>
      <w:r>
        <w:rPr>
          <w:noProof/>
        </w:rPr>
        <w:drawing>
          <wp:inline distT="0" distB="0" distL="0" distR="0" wp14:anchorId="6E7EC79B" wp14:editId="12158D51">
            <wp:extent cx="3948732" cy="204062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0203" cy="2046549"/>
                    </a:xfrm>
                    <a:prstGeom prst="rect">
                      <a:avLst/>
                    </a:prstGeom>
                  </pic:spPr>
                </pic:pic>
              </a:graphicData>
            </a:graphic>
          </wp:inline>
        </w:drawing>
      </w:r>
    </w:p>
    <w:p w14:paraId="5620333B" w14:textId="6411515D" w:rsidR="004F75E7" w:rsidRDefault="004F75E7">
      <w:pPr>
        <w:pStyle w:val="ListParagraph"/>
        <w:numPr>
          <w:ilvl w:val="0"/>
          <w:numId w:val="10"/>
        </w:numPr>
        <w:spacing w:after="120"/>
        <w:ind w:right="144"/>
        <w:rPr>
          <w:ins w:id="28" w:author="Crystal Tenn" w:date="2017-12-03T20:23:00Z"/>
        </w:rPr>
        <w:pPrChange w:id="29" w:author="Crystal Tenn" w:date="2017-12-03T20:22:00Z">
          <w:pPr>
            <w:pStyle w:val="ListParagraph"/>
            <w:spacing w:after="120"/>
            <w:ind w:left="1440" w:right="144"/>
          </w:pPr>
        </w:pPrChange>
      </w:pPr>
      <w:ins w:id="30" w:author="Crystal Tenn" w:date="2017-12-03T20:22:00Z">
        <w:r w:rsidRPr="004F75E7">
          <w:t>Now click on the Pho Real team</w:t>
        </w:r>
        <w:r>
          <w:t>. Click Settings then Iterations.</w:t>
        </w:r>
      </w:ins>
    </w:p>
    <w:p w14:paraId="076B49E3" w14:textId="18C0F865" w:rsidR="004F75E7" w:rsidRDefault="004F75E7">
      <w:pPr>
        <w:pStyle w:val="ListParagraph"/>
        <w:spacing w:after="120"/>
        <w:ind w:left="1440" w:right="144"/>
        <w:rPr>
          <w:ins w:id="31" w:author="Crystal Tenn" w:date="2017-12-03T20:24:00Z"/>
        </w:rPr>
      </w:pPr>
      <w:ins w:id="32" w:author="Crystal Tenn" w:date="2017-12-03T20:23:00Z">
        <w:r>
          <w:rPr>
            <w:noProof/>
          </w:rPr>
          <w:drawing>
            <wp:inline distT="0" distB="0" distL="0" distR="0" wp14:anchorId="2B1AF23A" wp14:editId="43EE5FE7">
              <wp:extent cx="5311588" cy="944282"/>
              <wp:effectExtent l="0" t="0" r="381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14572" cy="944813"/>
                      </a:xfrm>
                      <a:prstGeom prst="rect">
                        <a:avLst/>
                      </a:prstGeom>
                    </pic:spPr>
                  </pic:pic>
                </a:graphicData>
              </a:graphic>
            </wp:inline>
          </w:drawing>
        </w:r>
      </w:ins>
    </w:p>
    <w:p w14:paraId="3E05F8A8" w14:textId="1EE75105" w:rsidR="004F75E7" w:rsidRDefault="004F75E7">
      <w:pPr>
        <w:pStyle w:val="ListParagraph"/>
        <w:spacing w:after="120"/>
        <w:ind w:left="1440" w:right="144"/>
        <w:rPr>
          <w:ins w:id="33" w:author="Crystal Tenn" w:date="2017-12-03T20:24:00Z"/>
        </w:rPr>
      </w:pPr>
    </w:p>
    <w:p w14:paraId="2B1BF37A" w14:textId="42943DE7" w:rsidR="004F75E7" w:rsidRDefault="004F75E7">
      <w:pPr>
        <w:pStyle w:val="ListParagraph"/>
        <w:numPr>
          <w:ilvl w:val="0"/>
          <w:numId w:val="10"/>
        </w:numPr>
        <w:spacing w:after="120"/>
        <w:ind w:right="144"/>
        <w:rPr>
          <w:ins w:id="34" w:author="Crystal Tenn" w:date="2017-12-03T20:24:00Z"/>
        </w:rPr>
        <w:pPrChange w:id="35" w:author="Crystal Tenn" w:date="2017-12-03T20:24:00Z">
          <w:pPr>
            <w:pStyle w:val="ListParagraph"/>
            <w:spacing w:after="120"/>
            <w:ind w:left="1440" w:right="144"/>
          </w:pPr>
        </w:pPrChange>
      </w:pPr>
      <w:ins w:id="36" w:author="Crystal Tenn" w:date="2017-12-03T20:24:00Z">
        <w:r>
          <w:t xml:space="preserve">Click Select Iterations. Then add all 3 sprints in. </w:t>
        </w:r>
      </w:ins>
    </w:p>
    <w:p w14:paraId="4C17A075" w14:textId="03177F2C" w:rsidR="004F75E7" w:rsidRDefault="004F75E7">
      <w:pPr>
        <w:pStyle w:val="ListParagraph"/>
        <w:spacing w:after="120"/>
        <w:ind w:left="1440" w:right="144"/>
      </w:pPr>
      <w:ins w:id="37" w:author="Crystal Tenn" w:date="2017-12-03T20:24:00Z">
        <w:r>
          <w:rPr>
            <w:noProof/>
          </w:rPr>
          <w:drawing>
            <wp:inline distT="0" distB="0" distL="0" distR="0" wp14:anchorId="37766578" wp14:editId="5BD7D384">
              <wp:extent cx="5174043" cy="2803712"/>
              <wp:effectExtent l="0" t="0" r="762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75676" cy="2804597"/>
                      </a:xfrm>
                      <a:prstGeom prst="rect">
                        <a:avLst/>
                      </a:prstGeom>
                    </pic:spPr>
                  </pic:pic>
                </a:graphicData>
              </a:graphic>
            </wp:inline>
          </w:drawing>
        </w:r>
      </w:ins>
    </w:p>
    <w:p w14:paraId="07E8D1A6" w14:textId="6F7FDF23" w:rsidR="00BE0F88" w:rsidRDefault="00BE0F88" w:rsidP="00313CFC">
      <w:pPr>
        <w:pStyle w:val="ListParagraph"/>
        <w:spacing w:after="120"/>
        <w:ind w:left="1440" w:right="144"/>
        <w:rPr>
          <w:ins w:id="38" w:author="Crystal Tenn" w:date="2017-12-03T20:24:00Z"/>
        </w:rPr>
      </w:pPr>
    </w:p>
    <w:p w14:paraId="17A0425F" w14:textId="6EB3DC85" w:rsidR="00D975B6" w:rsidRDefault="00D975B6">
      <w:pPr>
        <w:pStyle w:val="ListParagraph"/>
        <w:numPr>
          <w:ilvl w:val="0"/>
          <w:numId w:val="10"/>
        </w:numPr>
        <w:spacing w:after="120"/>
        <w:ind w:right="144"/>
        <w:rPr>
          <w:ins w:id="39" w:author="Crystal Tenn" w:date="2017-12-03T20:24:00Z"/>
        </w:rPr>
        <w:pPrChange w:id="40" w:author="Crystal Tenn" w:date="2017-12-03T20:24:00Z">
          <w:pPr>
            <w:pStyle w:val="ListParagraph"/>
            <w:spacing w:after="120"/>
            <w:ind w:left="1440" w:right="144"/>
          </w:pPr>
        </w:pPrChange>
      </w:pPr>
      <w:ins w:id="41" w:author="Crystal Tenn" w:date="2017-12-03T20:24:00Z">
        <w:r>
          <w:t xml:space="preserve">Swap to the Pho </w:t>
        </w:r>
        <w:proofErr w:type="spellStart"/>
        <w:r>
          <w:t>Sho</w:t>
        </w:r>
        <w:proofErr w:type="spellEnd"/>
        <w:r>
          <w:t xml:space="preserve"> team, and repeat step 8 and 9 there. </w:t>
        </w:r>
      </w:ins>
    </w:p>
    <w:p w14:paraId="5E022C07" w14:textId="77777777" w:rsidR="00D975B6" w:rsidRDefault="00D975B6" w:rsidP="00313CFC">
      <w:pPr>
        <w:pStyle w:val="ListParagraph"/>
        <w:spacing w:after="120"/>
        <w:ind w:left="1440" w:right="144"/>
      </w:pPr>
    </w:p>
    <w:p w14:paraId="3810ED13" w14:textId="7E2CA5A9" w:rsidR="00BE0F88" w:rsidRDefault="00F739C3" w:rsidP="00DD4F30">
      <w:pPr>
        <w:pStyle w:val="ListParagraph"/>
        <w:numPr>
          <w:ilvl w:val="0"/>
          <w:numId w:val="10"/>
        </w:numPr>
        <w:spacing w:after="120"/>
        <w:ind w:right="144"/>
      </w:pPr>
      <w:r>
        <w:t>Now click on the Pho Real team and click the Work tab to look at the Backlog.</w:t>
      </w:r>
      <w:r w:rsidR="00D33FD3">
        <w:t xml:space="preserve"> You should see your sprints show up on the left, and Current should be set to Sprint 1. </w:t>
      </w:r>
    </w:p>
    <w:p w14:paraId="7C3F5211" w14:textId="67C3B9A5" w:rsidR="00F739C3" w:rsidRDefault="00F739C3" w:rsidP="00F739C3">
      <w:pPr>
        <w:pStyle w:val="ListParagraph"/>
        <w:spacing w:after="120"/>
        <w:ind w:left="1440" w:right="144"/>
      </w:pPr>
      <w:r>
        <w:rPr>
          <w:noProof/>
        </w:rPr>
        <w:lastRenderedPageBreak/>
        <w:drawing>
          <wp:inline distT="0" distB="0" distL="0" distR="0" wp14:anchorId="4B5B67C8" wp14:editId="4302B9B7">
            <wp:extent cx="5172316" cy="2329055"/>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79531" cy="2332304"/>
                    </a:xfrm>
                    <a:prstGeom prst="rect">
                      <a:avLst/>
                    </a:prstGeom>
                  </pic:spPr>
                </pic:pic>
              </a:graphicData>
            </a:graphic>
          </wp:inline>
        </w:drawing>
      </w:r>
    </w:p>
    <w:p w14:paraId="5AB5DD29" w14:textId="20A3EC5A" w:rsidR="00336AA7" w:rsidRDefault="00336AA7" w:rsidP="00DD4F30">
      <w:pPr>
        <w:pStyle w:val="ListParagraph"/>
        <w:numPr>
          <w:ilvl w:val="0"/>
          <w:numId w:val="10"/>
        </w:numPr>
        <w:spacing w:after="120"/>
        <w:ind w:right="144"/>
      </w:pPr>
      <w:r>
        <w:t xml:space="preserve">Click the Capacity button. </w:t>
      </w:r>
    </w:p>
    <w:p w14:paraId="4BAEF41D" w14:textId="5D686142" w:rsidR="004E6484" w:rsidRDefault="004E6484" w:rsidP="004E6484">
      <w:pPr>
        <w:pStyle w:val="ListParagraph"/>
        <w:spacing w:after="120"/>
        <w:ind w:left="1440" w:right="144"/>
      </w:pPr>
      <w:r>
        <w:rPr>
          <w:noProof/>
        </w:rPr>
        <w:drawing>
          <wp:inline distT="0" distB="0" distL="0" distR="0" wp14:anchorId="35E6D480" wp14:editId="79C1EBC7">
            <wp:extent cx="4695013" cy="2154183"/>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3399" cy="2158030"/>
                    </a:xfrm>
                    <a:prstGeom prst="rect">
                      <a:avLst/>
                    </a:prstGeom>
                  </pic:spPr>
                </pic:pic>
              </a:graphicData>
            </a:graphic>
          </wp:inline>
        </w:drawing>
      </w:r>
    </w:p>
    <w:p w14:paraId="086805FC" w14:textId="68D5EAB0" w:rsidR="004E6484" w:rsidRDefault="004E6484" w:rsidP="004E6484">
      <w:pPr>
        <w:pStyle w:val="ListParagraph"/>
        <w:spacing w:after="120"/>
        <w:ind w:left="1440" w:right="144"/>
      </w:pPr>
    </w:p>
    <w:p w14:paraId="13B4C596" w14:textId="77777777" w:rsidR="00DF2E41" w:rsidRDefault="00DF2E41" w:rsidP="00DF2E41">
      <w:pPr>
        <w:pStyle w:val="ListParagraph"/>
        <w:spacing w:after="120"/>
        <w:ind w:left="1440" w:right="144"/>
      </w:pPr>
    </w:p>
    <w:p w14:paraId="719958C5" w14:textId="77EC412B" w:rsidR="004E6484" w:rsidRDefault="004409CE" w:rsidP="00DD4F30">
      <w:pPr>
        <w:pStyle w:val="ListParagraph"/>
        <w:numPr>
          <w:ilvl w:val="0"/>
          <w:numId w:val="10"/>
        </w:numPr>
        <w:spacing w:after="120"/>
        <w:ind w:right="144"/>
      </w:pPr>
      <w:r>
        <w:t>L</w:t>
      </w:r>
      <w:r w:rsidR="00DF2E41">
        <w:t>et’s say that you are taking off the first two Friday’s of the sprint.</w:t>
      </w:r>
    </w:p>
    <w:p w14:paraId="5D9D3A2F" w14:textId="77777777" w:rsidR="00DF2E41" w:rsidRDefault="00DF2E41" w:rsidP="00DF2E41">
      <w:pPr>
        <w:pStyle w:val="ListParagraph"/>
      </w:pPr>
    </w:p>
    <w:p w14:paraId="01696935" w14:textId="2773ABC7" w:rsidR="00DF2E41" w:rsidRDefault="00DF2E41" w:rsidP="00DF2E41">
      <w:pPr>
        <w:pStyle w:val="ListParagraph"/>
        <w:spacing w:after="120"/>
        <w:ind w:left="1440" w:right="144"/>
      </w:pPr>
      <w:r>
        <w:rPr>
          <w:noProof/>
        </w:rPr>
        <w:drawing>
          <wp:inline distT="0" distB="0" distL="0" distR="0" wp14:anchorId="3A089128" wp14:editId="6D7C82AB">
            <wp:extent cx="3538687" cy="1961112"/>
            <wp:effectExtent l="0" t="0" r="5080" b="127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43728" cy="1963905"/>
                    </a:xfrm>
                    <a:prstGeom prst="rect">
                      <a:avLst/>
                    </a:prstGeom>
                  </pic:spPr>
                </pic:pic>
              </a:graphicData>
            </a:graphic>
          </wp:inline>
        </w:drawing>
      </w:r>
    </w:p>
    <w:p w14:paraId="2B6EDF98" w14:textId="05F36E66" w:rsidR="004409CE" w:rsidRDefault="004409CE" w:rsidP="00DD4F30">
      <w:pPr>
        <w:pStyle w:val="ListParagraph"/>
        <w:numPr>
          <w:ilvl w:val="0"/>
          <w:numId w:val="10"/>
        </w:numPr>
        <w:spacing w:after="120"/>
        <w:ind w:right="144"/>
      </w:pPr>
      <w:r>
        <w:t xml:space="preserve">Choose any Activity Role you would like, I will choose Development. </w:t>
      </w:r>
    </w:p>
    <w:p w14:paraId="17F7A24A" w14:textId="5BEE9CE0" w:rsidR="004409CE" w:rsidRDefault="004409CE" w:rsidP="00DD4F30">
      <w:pPr>
        <w:pStyle w:val="ListParagraph"/>
        <w:numPr>
          <w:ilvl w:val="0"/>
          <w:numId w:val="10"/>
        </w:numPr>
        <w:spacing w:after="120"/>
        <w:ind w:right="144"/>
      </w:pPr>
      <w:r>
        <w:t xml:space="preserve">Let’s say that you want to have a capacity of 6 hours per day of work (this is to realistically assume ~2 hours of meetings / emails / other per day that is not contributing to the sprint. It should look like this now: </w:t>
      </w:r>
    </w:p>
    <w:p w14:paraId="1B91B269" w14:textId="770BC107" w:rsidR="004409CE" w:rsidRDefault="004409CE" w:rsidP="004409CE">
      <w:pPr>
        <w:pStyle w:val="ListParagraph"/>
        <w:spacing w:after="120"/>
        <w:ind w:left="1440" w:right="144"/>
      </w:pPr>
      <w:r>
        <w:rPr>
          <w:noProof/>
        </w:rPr>
        <w:lastRenderedPageBreak/>
        <w:drawing>
          <wp:inline distT="0" distB="0" distL="0" distR="0" wp14:anchorId="0F0FB115" wp14:editId="5A204410">
            <wp:extent cx="4998447" cy="2357042"/>
            <wp:effectExtent l="0" t="0" r="0" b="571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09978" cy="2362479"/>
                    </a:xfrm>
                    <a:prstGeom prst="rect">
                      <a:avLst/>
                    </a:prstGeom>
                  </pic:spPr>
                </pic:pic>
              </a:graphicData>
            </a:graphic>
          </wp:inline>
        </w:drawing>
      </w:r>
    </w:p>
    <w:p w14:paraId="18F9300B" w14:textId="476D31F1" w:rsidR="004409CE" w:rsidRDefault="004409CE" w:rsidP="00DD4F30">
      <w:pPr>
        <w:pStyle w:val="ListParagraph"/>
        <w:numPr>
          <w:ilvl w:val="0"/>
          <w:numId w:val="10"/>
        </w:numPr>
        <w:spacing w:after="120"/>
        <w:ind w:right="144"/>
      </w:pPr>
      <w:r>
        <w:t xml:space="preserve">You should see your 2 days off. You should also see on the right side, the number of hours that you can be allocated to work on the sprint. </w:t>
      </w:r>
      <w:r w:rsidR="00155191">
        <w:t>These hours will get filled up by</w:t>
      </w:r>
      <w:r w:rsidR="00F675F9">
        <w:t xml:space="preserve"> the </w:t>
      </w:r>
      <w:r w:rsidR="0081345A">
        <w:t>tasks on the board. Typically</w:t>
      </w:r>
      <w:r w:rsidR="007E14BD">
        <w:t>,</w:t>
      </w:r>
      <w:r w:rsidR="0081345A">
        <w:t xml:space="preserve"> </w:t>
      </w:r>
      <w:proofErr w:type="spellStart"/>
      <w:r w:rsidR="0081345A">
        <w:t>devs</w:t>
      </w:r>
      <w:proofErr w:type="spellEnd"/>
      <w:r w:rsidR="0081345A">
        <w:t xml:space="preserve"> and QA are allocated on sprints.  Usually project managers and BAs are not allocated on the sprint work itself, but they work ahead of the sprint to make new backlog items and to manage VSTS itself. </w:t>
      </w:r>
    </w:p>
    <w:p w14:paraId="4321CF7B" w14:textId="16D82596" w:rsidR="007E14BD" w:rsidRDefault="007E14BD" w:rsidP="00DD4F30">
      <w:pPr>
        <w:pStyle w:val="ListParagraph"/>
        <w:numPr>
          <w:ilvl w:val="0"/>
          <w:numId w:val="10"/>
        </w:numPr>
        <w:spacing w:after="120"/>
        <w:ind w:right="144"/>
      </w:pPr>
      <w:r>
        <w:t>Don’t forget to hit the Save button when you are done!</w:t>
      </w:r>
    </w:p>
    <w:p w14:paraId="37A6CACB" w14:textId="22AD7867" w:rsidR="007E14BD" w:rsidRDefault="007E14BD" w:rsidP="007E14BD">
      <w:pPr>
        <w:pStyle w:val="ListParagraph"/>
        <w:spacing w:after="120"/>
        <w:ind w:left="1440" w:right="144"/>
      </w:pPr>
      <w:r>
        <w:rPr>
          <w:noProof/>
        </w:rPr>
        <w:drawing>
          <wp:inline distT="0" distB="0" distL="0" distR="0" wp14:anchorId="436DE2E1" wp14:editId="5274292D">
            <wp:extent cx="2874414" cy="1411894"/>
            <wp:effectExtent l="0" t="0" r="254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77495" cy="1413407"/>
                    </a:xfrm>
                    <a:prstGeom prst="rect">
                      <a:avLst/>
                    </a:prstGeom>
                  </pic:spPr>
                </pic:pic>
              </a:graphicData>
            </a:graphic>
          </wp:inline>
        </w:drawing>
      </w:r>
    </w:p>
    <w:p w14:paraId="73F0C6A8" w14:textId="16AA7A1F" w:rsidR="00CF3F7B" w:rsidRDefault="00CF3F7B" w:rsidP="00DD4F30">
      <w:pPr>
        <w:pStyle w:val="ListParagraph"/>
        <w:numPr>
          <w:ilvl w:val="0"/>
          <w:numId w:val="10"/>
        </w:numPr>
        <w:spacing w:after="120"/>
        <w:ind w:right="144"/>
      </w:pPr>
      <w:r>
        <w:t xml:space="preserve">Move to the Pho </w:t>
      </w:r>
      <w:proofErr w:type="spellStart"/>
      <w:r>
        <w:t>Sho</w:t>
      </w:r>
      <w:proofErr w:type="spellEnd"/>
      <w:r>
        <w:t xml:space="preserve"> team now. Congrats, you are allocated to two teams! This is entirely possible for someone to be allocated to more than one team, for example sometimes a UI designer will have 3 hours each on two different teams because each team doesn’t have a designer dedicated to them. Since you put 6 hours on the other team, maybe just put 1 hour for yourself on this one. Don’t forget to add your days off and Activity!!! Finally, hit Save. </w:t>
      </w:r>
    </w:p>
    <w:p w14:paraId="1F38E519" w14:textId="56407293" w:rsidR="00CF3F7B" w:rsidRDefault="00CF3F7B" w:rsidP="00CF3F7B">
      <w:pPr>
        <w:pStyle w:val="ListParagraph"/>
        <w:spacing w:after="120"/>
        <w:ind w:left="1440" w:right="144"/>
      </w:pPr>
      <w:r>
        <w:rPr>
          <w:noProof/>
        </w:rPr>
        <w:drawing>
          <wp:inline distT="0" distB="0" distL="0" distR="0" wp14:anchorId="63FF7269" wp14:editId="127A1C35">
            <wp:extent cx="4489991" cy="2042472"/>
            <wp:effectExtent l="0" t="0" r="635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4392" cy="2049023"/>
                    </a:xfrm>
                    <a:prstGeom prst="rect">
                      <a:avLst/>
                    </a:prstGeom>
                  </pic:spPr>
                </pic:pic>
              </a:graphicData>
            </a:graphic>
          </wp:inline>
        </w:drawing>
      </w:r>
    </w:p>
    <w:p w14:paraId="0178610D" w14:textId="62C23C4F" w:rsidR="00CF3F7B" w:rsidRDefault="00CF3F7B" w:rsidP="00CF3F7B">
      <w:pPr>
        <w:pStyle w:val="ListParagraph"/>
        <w:spacing w:after="120"/>
        <w:ind w:left="1440" w:right="144"/>
      </w:pPr>
    </w:p>
    <w:p w14:paraId="50908B99" w14:textId="1D88A0F8" w:rsidR="00CF3F7B" w:rsidRDefault="00CF3F7B" w:rsidP="00DD4F30">
      <w:pPr>
        <w:pStyle w:val="ListParagraph"/>
        <w:numPr>
          <w:ilvl w:val="0"/>
          <w:numId w:val="10"/>
        </w:numPr>
        <w:spacing w:after="120"/>
        <w:ind w:right="144"/>
      </w:pPr>
      <w:r>
        <w:t>For the Mobile Kanban team</w:t>
      </w:r>
      <w:r w:rsidR="0069217F">
        <w:t>,</w:t>
      </w:r>
      <w:r>
        <w:t xml:space="preserve"> we will not need to complete the Sprint setup since they are using Kanba</w:t>
      </w:r>
      <w:r w:rsidR="0069217F">
        <w:t xml:space="preserve">n. You are done with Exercise 3. </w:t>
      </w:r>
    </w:p>
    <w:p w14:paraId="1D941673" w14:textId="2C97017C" w:rsidR="001426AE" w:rsidRDefault="001426AE" w:rsidP="001426AE">
      <w:pPr>
        <w:spacing w:after="120"/>
        <w:ind w:right="144"/>
      </w:pPr>
    </w:p>
    <w:p w14:paraId="3820B8B4" w14:textId="3A7A822F" w:rsidR="001426AE" w:rsidRDefault="001426AE" w:rsidP="001426AE">
      <w:pPr>
        <w:spacing w:after="120"/>
        <w:ind w:right="144"/>
      </w:pPr>
    </w:p>
    <w:p w14:paraId="08E119BF" w14:textId="51F8430A" w:rsidR="001426AE" w:rsidRDefault="001426AE" w:rsidP="001426AE">
      <w:pPr>
        <w:spacing w:after="120"/>
        <w:ind w:right="144"/>
      </w:pPr>
    </w:p>
    <w:p w14:paraId="3C30AC47" w14:textId="2CE78E57" w:rsidR="001426AE" w:rsidRDefault="001426AE" w:rsidP="001426AE">
      <w:pPr>
        <w:spacing w:after="120"/>
        <w:ind w:right="144"/>
      </w:pPr>
    </w:p>
    <w:p w14:paraId="4A4C6B48" w14:textId="5954B63A" w:rsidR="001426AE" w:rsidRDefault="001426AE" w:rsidP="001426AE">
      <w:pPr>
        <w:spacing w:after="120"/>
        <w:ind w:right="144"/>
      </w:pPr>
    </w:p>
    <w:p w14:paraId="21DFA730" w14:textId="6FA46DDC" w:rsidR="001426AE" w:rsidRDefault="001426AE" w:rsidP="001426AE">
      <w:pPr>
        <w:spacing w:after="120"/>
        <w:ind w:right="144"/>
      </w:pPr>
    </w:p>
    <w:p w14:paraId="12179373" w14:textId="2E0B6E89" w:rsidR="001426AE" w:rsidRDefault="001426AE" w:rsidP="001426AE">
      <w:pPr>
        <w:spacing w:after="120"/>
        <w:ind w:right="144"/>
      </w:pPr>
    </w:p>
    <w:p w14:paraId="079C3871" w14:textId="3BEC6717" w:rsidR="001426AE" w:rsidRDefault="001426AE" w:rsidP="001426AE">
      <w:pPr>
        <w:spacing w:after="120"/>
        <w:ind w:right="144"/>
      </w:pPr>
    </w:p>
    <w:p w14:paraId="773BBC96" w14:textId="210E5B73" w:rsidR="001426AE" w:rsidRDefault="001426AE" w:rsidP="001426AE">
      <w:pPr>
        <w:spacing w:after="120"/>
        <w:ind w:right="144"/>
      </w:pPr>
    </w:p>
    <w:p w14:paraId="3ED70812" w14:textId="4E1BB24F" w:rsidR="001426AE" w:rsidRDefault="001426AE" w:rsidP="001426AE">
      <w:pPr>
        <w:spacing w:after="120"/>
        <w:ind w:right="144"/>
      </w:pPr>
    </w:p>
    <w:p w14:paraId="17944E7A" w14:textId="26A653CA" w:rsidR="001426AE" w:rsidRDefault="001426AE" w:rsidP="001426AE">
      <w:pPr>
        <w:spacing w:after="120"/>
        <w:ind w:right="144"/>
      </w:pPr>
    </w:p>
    <w:p w14:paraId="55E92541" w14:textId="1FF9765E" w:rsidR="009830B3" w:rsidRDefault="009830B3" w:rsidP="001426AE">
      <w:pPr>
        <w:spacing w:after="120"/>
        <w:ind w:right="144"/>
        <w:rPr>
          <w:ins w:id="42" w:author="Crystal Tenn" w:date="2017-12-03T20:25:00Z"/>
        </w:rPr>
      </w:pPr>
    </w:p>
    <w:p w14:paraId="403EBB68" w14:textId="4CF8A13B" w:rsidR="00E23FAA" w:rsidRDefault="00E23FAA" w:rsidP="001426AE">
      <w:pPr>
        <w:spacing w:after="120"/>
        <w:ind w:right="144"/>
        <w:rPr>
          <w:ins w:id="43" w:author="Crystal Tenn" w:date="2017-12-03T20:25:00Z"/>
        </w:rPr>
      </w:pPr>
    </w:p>
    <w:p w14:paraId="794E2AAC" w14:textId="612AAF43" w:rsidR="00E23FAA" w:rsidRDefault="00E23FAA" w:rsidP="001426AE">
      <w:pPr>
        <w:spacing w:after="120"/>
        <w:ind w:right="144"/>
        <w:rPr>
          <w:ins w:id="44" w:author="Crystal Tenn" w:date="2017-12-03T20:25:00Z"/>
        </w:rPr>
      </w:pPr>
    </w:p>
    <w:p w14:paraId="3D9294C7" w14:textId="52874EC9" w:rsidR="00E23FAA" w:rsidRDefault="00E23FAA" w:rsidP="001426AE">
      <w:pPr>
        <w:spacing w:after="120"/>
        <w:ind w:right="144"/>
        <w:rPr>
          <w:ins w:id="45" w:author="Crystal Tenn" w:date="2017-12-03T20:25:00Z"/>
        </w:rPr>
      </w:pPr>
    </w:p>
    <w:p w14:paraId="2BE6487E" w14:textId="3563DD75" w:rsidR="00E23FAA" w:rsidRDefault="00E23FAA" w:rsidP="001426AE">
      <w:pPr>
        <w:spacing w:after="120"/>
        <w:ind w:right="144"/>
        <w:rPr>
          <w:ins w:id="46" w:author="Crystal Tenn" w:date="2017-12-03T20:25:00Z"/>
        </w:rPr>
      </w:pPr>
    </w:p>
    <w:p w14:paraId="5333AF63" w14:textId="102F7B5F" w:rsidR="00E23FAA" w:rsidRDefault="00E23FAA" w:rsidP="001426AE">
      <w:pPr>
        <w:spacing w:after="120"/>
        <w:ind w:right="144"/>
        <w:rPr>
          <w:ins w:id="47" w:author="Crystal Tenn" w:date="2017-12-03T20:25:00Z"/>
        </w:rPr>
      </w:pPr>
    </w:p>
    <w:p w14:paraId="089CA031" w14:textId="64F639DE" w:rsidR="00E23FAA" w:rsidRDefault="00E23FAA" w:rsidP="001426AE">
      <w:pPr>
        <w:spacing w:after="120"/>
        <w:ind w:right="144"/>
        <w:rPr>
          <w:ins w:id="48" w:author="Crystal Tenn" w:date="2017-12-03T20:25:00Z"/>
        </w:rPr>
      </w:pPr>
    </w:p>
    <w:p w14:paraId="5516EFF6" w14:textId="45E2649A" w:rsidR="00E23FAA" w:rsidRDefault="00E23FAA" w:rsidP="001426AE">
      <w:pPr>
        <w:spacing w:after="120"/>
        <w:ind w:right="144"/>
        <w:rPr>
          <w:ins w:id="49" w:author="Crystal Tenn" w:date="2017-12-03T20:25:00Z"/>
        </w:rPr>
      </w:pPr>
    </w:p>
    <w:p w14:paraId="193A4AA1" w14:textId="0DA498D0" w:rsidR="00E23FAA" w:rsidRDefault="00E23FAA" w:rsidP="001426AE">
      <w:pPr>
        <w:spacing w:after="120"/>
        <w:ind w:right="144"/>
        <w:rPr>
          <w:ins w:id="50" w:author="Crystal Tenn" w:date="2017-12-03T20:25:00Z"/>
        </w:rPr>
      </w:pPr>
    </w:p>
    <w:p w14:paraId="7E871CB1" w14:textId="5480877D" w:rsidR="00E23FAA" w:rsidRDefault="00E23FAA" w:rsidP="001426AE">
      <w:pPr>
        <w:spacing w:after="120"/>
        <w:ind w:right="144"/>
        <w:rPr>
          <w:ins w:id="51" w:author="Crystal Tenn" w:date="2017-12-03T20:25:00Z"/>
        </w:rPr>
      </w:pPr>
    </w:p>
    <w:p w14:paraId="61DA9828" w14:textId="72FB6E68" w:rsidR="00E23FAA" w:rsidRDefault="00E23FAA" w:rsidP="001426AE">
      <w:pPr>
        <w:spacing w:after="120"/>
        <w:ind w:right="144"/>
        <w:rPr>
          <w:ins w:id="52" w:author="Crystal Tenn" w:date="2017-12-03T20:25:00Z"/>
        </w:rPr>
      </w:pPr>
    </w:p>
    <w:p w14:paraId="32C7908E" w14:textId="0AF9A321" w:rsidR="00E23FAA" w:rsidRDefault="00E23FAA" w:rsidP="001426AE">
      <w:pPr>
        <w:spacing w:after="120"/>
        <w:ind w:right="144"/>
        <w:rPr>
          <w:ins w:id="53" w:author="Crystal Tenn" w:date="2017-12-03T20:25:00Z"/>
        </w:rPr>
      </w:pPr>
    </w:p>
    <w:p w14:paraId="67F22DA3" w14:textId="58D5A03F" w:rsidR="00E23FAA" w:rsidRDefault="00E23FAA" w:rsidP="001426AE">
      <w:pPr>
        <w:spacing w:after="120"/>
        <w:ind w:right="144"/>
      </w:pPr>
    </w:p>
    <w:p w14:paraId="662EA9F1" w14:textId="77777777" w:rsidR="009830B3" w:rsidRDefault="009830B3" w:rsidP="001426AE">
      <w:pPr>
        <w:spacing w:after="120"/>
        <w:ind w:right="144"/>
      </w:pPr>
    </w:p>
    <w:p w14:paraId="02016C6D" w14:textId="480CDA7A" w:rsidR="001426AE" w:rsidRDefault="001426AE" w:rsidP="001426AE">
      <w:pPr>
        <w:spacing w:after="120"/>
        <w:ind w:right="144"/>
      </w:pPr>
    </w:p>
    <w:p w14:paraId="65E557E8" w14:textId="10E404FF" w:rsidR="00C12153" w:rsidRDefault="00C12153" w:rsidP="007E14BD">
      <w:pPr>
        <w:pStyle w:val="ListParagraph"/>
        <w:spacing w:after="120"/>
        <w:ind w:left="1440" w:right="144"/>
      </w:pPr>
    </w:p>
    <w:p w14:paraId="4803CE94" w14:textId="2642A06E" w:rsidR="00C12153" w:rsidRDefault="00C12153" w:rsidP="00C12153">
      <w:pPr>
        <w:pStyle w:val="ExerciseHeading"/>
      </w:pPr>
      <w:r>
        <w:lastRenderedPageBreak/>
        <w:t xml:space="preserve">Exercise 4: </w:t>
      </w:r>
      <w:r w:rsidR="00FF7D66">
        <w:t>Populate</w:t>
      </w:r>
      <w:r>
        <w:t xml:space="preserve"> Your Sprint (</w:t>
      </w:r>
      <w:r w:rsidR="00F80CAA">
        <w:t>4</w:t>
      </w:r>
      <w:r w:rsidR="00947499">
        <w:t>0</w:t>
      </w:r>
      <w:r>
        <w:t xml:space="preserve"> mins)</w:t>
      </w:r>
    </w:p>
    <w:p w14:paraId="507EFBCB" w14:textId="41153283" w:rsidR="009830B3" w:rsidRDefault="00C12153" w:rsidP="00C12153">
      <w:pPr>
        <w:pStyle w:val="ListParagraph"/>
      </w:pPr>
      <w:r>
        <w:t xml:space="preserve">Now we will setup sprints </w:t>
      </w:r>
      <w:r w:rsidR="00AC771D">
        <w:t xml:space="preserve">actual backlog items </w:t>
      </w:r>
      <w:r>
        <w:t>for our teams</w:t>
      </w:r>
      <w:r w:rsidR="009830B3">
        <w:t>.</w:t>
      </w:r>
    </w:p>
    <w:p w14:paraId="0A73254E" w14:textId="05EAD086" w:rsidR="009830B3" w:rsidRDefault="009830B3" w:rsidP="00DD4F30">
      <w:pPr>
        <w:pStyle w:val="ListParagraph"/>
        <w:numPr>
          <w:ilvl w:val="0"/>
          <w:numId w:val="12"/>
        </w:numPr>
      </w:pPr>
      <w:r>
        <w:t xml:space="preserve">The Pho </w:t>
      </w:r>
      <w:proofErr w:type="spellStart"/>
      <w:r>
        <w:t>Sho</w:t>
      </w:r>
      <w:proofErr w:type="spellEnd"/>
      <w:r>
        <w:t xml:space="preserve"> team wants to use VSTS itself on the web to add backlog items. </w:t>
      </w:r>
    </w:p>
    <w:p w14:paraId="0ECD07F9" w14:textId="6536B5C6" w:rsidR="009830B3" w:rsidRDefault="009830B3" w:rsidP="00DD4F30">
      <w:pPr>
        <w:pStyle w:val="ListParagraph"/>
        <w:numPr>
          <w:ilvl w:val="0"/>
          <w:numId w:val="12"/>
        </w:numPr>
      </w:pPr>
      <w:r>
        <w:t xml:space="preserve">The Pho Real team wants to use Excel to bulk edit work items easily. </w:t>
      </w:r>
    </w:p>
    <w:p w14:paraId="38984071" w14:textId="0319CD4A" w:rsidR="00C12153" w:rsidRDefault="009830B3" w:rsidP="00DD4F30">
      <w:pPr>
        <w:pStyle w:val="ListParagraph"/>
        <w:numPr>
          <w:ilvl w:val="0"/>
          <w:numId w:val="12"/>
        </w:numPr>
      </w:pPr>
      <w:r>
        <w:t>The Mobile Pho(ne) team wants to u</w:t>
      </w:r>
      <w:r w:rsidR="00926D5B">
        <w:t>se whichever one you like to use better</w:t>
      </w:r>
      <w:r>
        <w:t xml:space="preserve">. </w:t>
      </w:r>
    </w:p>
    <w:p w14:paraId="5E594D00" w14:textId="0FE9528C" w:rsidR="009376A8" w:rsidRDefault="009376A8" w:rsidP="009376A8">
      <w:pPr>
        <w:pStyle w:val="ListParagraph"/>
      </w:pPr>
    </w:p>
    <w:p w14:paraId="65C271F5" w14:textId="35AECE9B" w:rsidR="009376A8" w:rsidRDefault="009376A8" w:rsidP="009376A8">
      <w:pPr>
        <w:pStyle w:val="ListParagraph"/>
      </w:pPr>
      <w:r>
        <w:t>I will walk you through how to help</w:t>
      </w:r>
      <w:del w:id="54" w:author="Crystal Tenn" w:date="2017-11-30T21:49:00Z">
        <w:r w:rsidDel="005031F0">
          <w:delText xml:space="preserve"> out</w:delText>
        </w:r>
      </w:del>
      <w:r>
        <w:t xml:space="preserve"> the Pho </w:t>
      </w:r>
      <w:proofErr w:type="spellStart"/>
      <w:r>
        <w:t>Sho</w:t>
      </w:r>
      <w:proofErr w:type="spellEnd"/>
      <w:r>
        <w:t xml:space="preserve"> and Pho Real team use VSTS and Excel</w:t>
      </w:r>
      <w:del w:id="55" w:author="Crystal Tenn" w:date="2017-11-30T21:49:00Z">
        <w:r w:rsidDel="005031F0">
          <w:delText>, respectively</w:delText>
        </w:r>
      </w:del>
      <w:r>
        <w:t xml:space="preserve">. Then you can help </w:t>
      </w:r>
      <w:del w:id="56" w:author="Crystal Tenn" w:date="2017-11-30T21:49:00Z">
        <w:r w:rsidDel="005031F0">
          <w:delText xml:space="preserve">out </w:delText>
        </w:r>
      </w:del>
      <w:r>
        <w:t>the Mobile Phone team on your own</w:t>
      </w:r>
      <w:r w:rsidR="00926D5B">
        <w:t xml:space="preserve"> using either process</w:t>
      </w:r>
      <w:r>
        <w:t>.</w:t>
      </w:r>
      <w:ins w:id="57" w:author="Crystal Tenn" w:date="2017-11-30T21:49:00Z">
        <w:r w:rsidR="0006162F">
          <w:t xml:space="preserve"> You can toggle whether to use Epics/Features/Stories in the Settings gear and hit the Backlogs tab. </w:t>
        </w:r>
      </w:ins>
    </w:p>
    <w:p w14:paraId="4037A74A" w14:textId="559AB26A" w:rsidR="00B97CCC" w:rsidRDefault="00B97CCC" w:rsidP="009376A8">
      <w:pPr>
        <w:pStyle w:val="ListParagraph"/>
      </w:pPr>
    </w:p>
    <w:p w14:paraId="2ABB5D6F" w14:textId="7A2D9887" w:rsidR="00B97CCC" w:rsidRPr="00016351" w:rsidRDefault="00B97CCC" w:rsidP="009376A8">
      <w:pPr>
        <w:pStyle w:val="ListParagraph"/>
        <w:rPr>
          <w:i/>
        </w:rPr>
      </w:pPr>
      <w:r w:rsidRPr="00016351">
        <w:rPr>
          <w:i/>
        </w:rPr>
        <w:t xml:space="preserve">Let me explain the different type of Work Items. </w:t>
      </w:r>
    </w:p>
    <w:p w14:paraId="66D1AC41" w14:textId="34F78AD8" w:rsidR="00D13676" w:rsidRPr="00016351" w:rsidRDefault="00D13676" w:rsidP="00D13676">
      <w:pPr>
        <w:pStyle w:val="ListParagraph"/>
        <w:numPr>
          <w:ilvl w:val="0"/>
          <w:numId w:val="17"/>
        </w:numPr>
        <w:rPr>
          <w:i/>
        </w:rPr>
      </w:pPr>
      <w:r w:rsidRPr="00016351">
        <w:rPr>
          <w:b/>
          <w:i/>
        </w:rPr>
        <w:t>Epics</w:t>
      </w:r>
      <w:r w:rsidRPr="00016351">
        <w:rPr>
          <w:i/>
        </w:rPr>
        <w:t xml:space="preserve"> – captures a large body of work. It is essentially a large user story that can be broken down into many smaller stories. It may take several sprints to complete an epic. An epic can span more than one project if multiple projects are included in the board to which the epic belongs.  </w:t>
      </w:r>
    </w:p>
    <w:p w14:paraId="14CA254A" w14:textId="5B1A3FEC" w:rsidR="00D13676" w:rsidRPr="00016351" w:rsidRDefault="00D13676" w:rsidP="00D13676">
      <w:pPr>
        <w:pStyle w:val="ListParagraph"/>
        <w:numPr>
          <w:ilvl w:val="1"/>
          <w:numId w:val="17"/>
        </w:numPr>
        <w:rPr>
          <w:i/>
        </w:rPr>
      </w:pPr>
      <w:r w:rsidRPr="00016351">
        <w:rPr>
          <w:i/>
        </w:rPr>
        <w:t>The relationship between epics and features is the most controversial in the agile community. In my opinion, an epic is a broader concept and an epic can be broken down into different features.</w:t>
      </w:r>
    </w:p>
    <w:p w14:paraId="25DCE8EF" w14:textId="6003BDCC" w:rsidR="00D13676" w:rsidRPr="00016351" w:rsidRDefault="00D13676" w:rsidP="00D13676">
      <w:pPr>
        <w:pStyle w:val="ListParagraph"/>
        <w:numPr>
          <w:ilvl w:val="0"/>
          <w:numId w:val="17"/>
        </w:numPr>
        <w:rPr>
          <w:i/>
        </w:rPr>
      </w:pPr>
      <w:r w:rsidRPr="00016351">
        <w:rPr>
          <w:b/>
          <w:i/>
        </w:rPr>
        <w:t>Features</w:t>
      </w:r>
      <w:r w:rsidRPr="00016351">
        <w:rPr>
          <w:i/>
        </w:rPr>
        <w:t xml:space="preserve"> - is a distinct element of functionality which can provide capabilities to the business. It generally takes many iterations to deliver a feature. A user story is a part of the feature. By splitting a feature in smaller stories, the user can give early feedback to the developers to issues quickly.</w:t>
      </w:r>
    </w:p>
    <w:p w14:paraId="43ECFF13" w14:textId="55D2D528" w:rsidR="00C12153" w:rsidRPr="00016351" w:rsidRDefault="00D13676" w:rsidP="00D13676">
      <w:pPr>
        <w:pStyle w:val="ListParagraph"/>
        <w:numPr>
          <w:ilvl w:val="0"/>
          <w:numId w:val="17"/>
        </w:numPr>
        <w:rPr>
          <w:i/>
        </w:rPr>
      </w:pPr>
      <w:r w:rsidRPr="00016351">
        <w:rPr>
          <w:b/>
          <w:i/>
        </w:rPr>
        <w:t>User Story</w:t>
      </w:r>
      <w:r w:rsidRPr="00016351">
        <w:rPr>
          <w:i/>
        </w:rPr>
        <w:t xml:space="preserve"> - simply something a user wants. User stories are more than just text written on an index card but for our purposes here, just think of user story as a bit of text saying something like, "Paginate the monthly sales report" or, "Change tax calculations on invoices." Many teams have learned the benefits of writing user stories in the form of: "As a &lt;type of user&gt; I &lt;want/can/am able to/need to/etc.&gt; so that &lt;some reason&gt;."</w:t>
      </w:r>
    </w:p>
    <w:p w14:paraId="76025570" w14:textId="77777777" w:rsidR="00C12153" w:rsidRDefault="00C12153" w:rsidP="00C12153">
      <w:pPr>
        <w:pStyle w:val="TaskHeading"/>
      </w:pPr>
      <w:r>
        <w:t>Tasks</w:t>
      </w:r>
    </w:p>
    <w:p w14:paraId="5294AC36" w14:textId="3FE33E44" w:rsidR="00C12153" w:rsidRDefault="00086DCC" w:rsidP="00DD4F30">
      <w:pPr>
        <w:pStyle w:val="TaskName"/>
        <w:numPr>
          <w:ilvl w:val="0"/>
          <w:numId w:val="14"/>
        </w:numPr>
      </w:pPr>
      <w:r>
        <w:t>Adding Backlog Items in VSTS</w:t>
      </w:r>
      <w:r w:rsidR="00024768">
        <w:t xml:space="preserve"> and Using Templates</w:t>
      </w:r>
      <w:r w:rsidR="00D713E6">
        <w:t xml:space="preserve"> + Tagging</w:t>
      </w:r>
    </w:p>
    <w:p w14:paraId="0A9C3775" w14:textId="77777777" w:rsidR="00BE55D5" w:rsidRDefault="00C12153" w:rsidP="00DD4F30">
      <w:pPr>
        <w:pStyle w:val="ListParagraph"/>
        <w:numPr>
          <w:ilvl w:val="0"/>
          <w:numId w:val="13"/>
        </w:numPr>
        <w:spacing w:after="120"/>
        <w:ind w:right="144"/>
      </w:pPr>
      <w:r>
        <w:t xml:space="preserve">Click on the Pho </w:t>
      </w:r>
      <w:proofErr w:type="spellStart"/>
      <w:r>
        <w:t>Sho</w:t>
      </w:r>
      <w:proofErr w:type="spellEnd"/>
      <w:r w:rsidR="009F4A7E">
        <w:t xml:space="preserve"> Team</w:t>
      </w:r>
      <w:r w:rsidR="00BE55D5">
        <w:t xml:space="preserve"> and go to the Backlog page</w:t>
      </w:r>
      <w:r w:rsidR="009F4A7E">
        <w:t>.</w:t>
      </w:r>
    </w:p>
    <w:p w14:paraId="16A064B6" w14:textId="6414F8D7" w:rsidR="00C12153" w:rsidRDefault="009F4A7E" w:rsidP="00BE55D5">
      <w:pPr>
        <w:pStyle w:val="ListParagraph"/>
        <w:spacing w:after="120"/>
        <w:ind w:left="1800" w:right="144"/>
      </w:pPr>
      <w:r>
        <w:t xml:space="preserve"> </w:t>
      </w:r>
      <w:r w:rsidR="00BE55D5">
        <w:rPr>
          <w:noProof/>
        </w:rPr>
        <w:drawing>
          <wp:inline distT="0" distB="0" distL="0" distR="0" wp14:anchorId="139B43F3" wp14:editId="468A6DB6">
            <wp:extent cx="2719407" cy="170975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19407" cy="1709750"/>
                    </a:xfrm>
                    <a:prstGeom prst="rect">
                      <a:avLst/>
                    </a:prstGeom>
                  </pic:spPr>
                </pic:pic>
              </a:graphicData>
            </a:graphic>
          </wp:inline>
        </w:drawing>
      </w:r>
    </w:p>
    <w:p w14:paraId="3C89055A" w14:textId="666769BA" w:rsidR="009B4188" w:rsidRDefault="00DD4F30" w:rsidP="00DD4F30">
      <w:pPr>
        <w:pStyle w:val="ListParagraph"/>
        <w:numPr>
          <w:ilvl w:val="0"/>
          <w:numId w:val="13"/>
        </w:numPr>
        <w:spacing w:after="120"/>
        <w:ind w:right="144"/>
      </w:pPr>
      <w:r>
        <w:lastRenderedPageBreak/>
        <w:t>Let’s create one sample template.</w:t>
      </w:r>
      <w:r w:rsidR="00BE55D5">
        <w:t xml:space="preserve"> Add a </w:t>
      </w:r>
      <w:r w:rsidR="00D3174B">
        <w:t xml:space="preserve">User Story for “Create Specials Menu” and hit Add. </w:t>
      </w:r>
    </w:p>
    <w:p w14:paraId="6B64B12F" w14:textId="617CD583" w:rsidR="00BE55D5" w:rsidRDefault="00BE55D5" w:rsidP="00BE55D5">
      <w:pPr>
        <w:pStyle w:val="ListParagraph"/>
        <w:spacing w:after="120"/>
        <w:ind w:left="1800" w:right="144"/>
      </w:pPr>
      <w:r>
        <w:rPr>
          <w:noProof/>
        </w:rPr>
        <w:drawing>
          <wp:inline distT="0" distB="0" distL="0" distR="0" wp14:anchorId="0D17E7AC" wp14:editId="36A16A4E">
            <wp:extent cx="4237745" cy="14732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1991" cy="1474684"/>
                    </a:xfrm>
                    <a:prstGeom prst="rect">
                      <a:avLst/>
                    </a:prstGeom>
                  </pic:spPr>
                </pic:pic>
              </a:graphicData>
            </a:graphic>
          </wp:inline>
        </w:drawing>
      </w:r>
    </w:p>
    <w:p w14:paraId="5F2EF822" w14:textId="4E523EAF" w:rsidR="00DD4F30" w:rsidRDefault="00932F52" w:rsidP="00DD4F30">
      <w:pPr>
        <w:pStyle w:val="ListParagraph"/>
        <w:numPr>
          <w:ilvl w:val="0"/>
          <w:numId w:val="13"/>
        </w:numPr>
        <w:spacing w:after="120"/>
        <w:ind w:right="144"/>
      </w:pPr>
      <w:r>
        <w:t>Click on the text of your new User Story to edit it:</w:t>
      </w:r>
    </w:p>
    <w:p w14:paraId="177C6E19" w14:textId="3BC1E301" w:rsidR="00D81E73" w:rsidRDefault="00932F52" w:rsidP="00D81E73">
      <w:pPr>
        <w:pStyle w:val="ListParagraph"/>
        <w:spacing w:after="120"/>
        <w:ind w:left="1800" w:right="144"/>
      </w:pPr>
      <w:r>
        <w:rPr>
          <w:noProof/>
        </w:rPr>
        <w:drawing>
          <wp:inline distT="0" distB="0" distL="0" distR="0" wp14:anchorId="5D6B96A5" wp14:editId="2D898F75">
            <wp:extent cx="3991855" cy="11871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28606" cy="1198030"/>
                    </a:xfrm>
                    <a:prstGeom prst="rect">
                      <a:avLst/>
                    </a:prstGeom>
                  </pic:spPr>
                </pic:pic>
              </a:graphicData>
            </a:graphic>
          </wp:inline>
        </w:drawing>
      </w:r>
    </w:p>
    <w:p w14:paraId="719CBD85" w14:textId="36A5559E" w:rsidR="00A85F88" w:rsidRDefault="00D81E73" w:rsidP="00DD4F30">
      <w:pPr>
        <w:pStyle w:val="ListParagraph"/>
        <w:numPr>
          <w:ilvl w:val="0"/>
          <w:numId w:val="13"/>
        </w:numPr>
        <w:spacing w:after="120"/>
        <w:ind w:right="144"/>
      </w:pPr>
      <w:r>
        <w:t>Match the user story</w:t>
      </w:r>
      <w:r w:rsidR="005B453F">
        <w:t xml:space="preserve"> to the following screenshot</w:t>
      </w:r>
      <w:r w:rsidR="003D0018">
        <w:t>, explanations of each numbered section are below the screenshot</w:t>
      </w:r>
      <w:r w:rsidR="005B453F">
        <w:t>:</w:t>
      </w:r>
    </w:p>
    <w:p w14:paraId="390B62D2" w14:textId="6EBB1330" w:rsidR="005B453F" w:rsidRDefault="003D0018" w:rsidP="003D0018">
      <w:pPr>
        <w:pStyle w:val="ListParagraph"/>
        <w:ind w:left="1800"/>
      </w:pPr>
      <w:r>
        <w:rPr>
          <w:noProof/>
        </w:rPr>
        <w:drawing>
          <wp:inline distT="0" distB="0" distL="0" distR="0" wp14:anchorId="086937CC" wp14:editId="478E4A07">
            <wp:extent cx="5014949" cy="28813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4949" cy="2881334"/>
                    </a:xfrm>
                    <a:prstGeom prst="rect">
                      <a:avLst/>
                    </a:prstGeom>
                  </pic:spPr>
                </pic:pic>
              </a:graphicData>
            </a:graphic>
          </wp:inline>
        </w:drawing>
      </w:r>
    </w:p>
    <w:p w14:paraId="19DC14D2" w14:textId="42997E33" w:rsidR="003D0018" w:rsidRDefault="003D0018" w:rsidP="003D0018">
      <w:pPr>
        <w:pStyle w:val="ListParagraph"/>
        <w:ind w:left="1800"/>
      </w:pPr>
      <w:proofErr w:type="spellStart"/>
      <w:r>
        <w:t>Screnshot</w:t>
      </w:r>
      <w:proofErr w:type="spellEnd"/>
      <w:r>
        <w:t xml:space="preserve"> explanations:</w:t>
      </w:r>
    </w:p>
    <w:p w14:paraId="35CF25C0" w14:textId="2882AD74" w:rsidR="003D0018" w:rsidRDefault="003D0018" w:rsidP="003D0018">
      <w:pPr>
        <w:pStyle w:val="ListParagraph"/>
        <w:numPr>
          <w:ilvl w:val="0"/>
          <w:numId w:val="18"/>
        </w:numPr>
      </w:pPr>
      <w:r>
        <w:t xml:space="preserve">Click on the dropdown to assign the user story to a user, assign it to yourself. </w:t>
      </w:r>
    </w:p>
    <w:p w14:paraId="3844FD01" w14:textId="1FB3C4E3" w:rsidR="003D0018" w:rsidRDefault="003D0018" w:rsidP="003D0018">
      <w:pPr>
        <w:pStyle w:val="ListParagraph"/>
        <w:numPr>
          <w:ilvl w:val="0"/>
          <w:numId w:val="18"/>
        </w:numPr>
      </w:pPr>
      <w:r>
        <w:t xml:space="preserve">Add two tags to the user story by clicking the “+” sign where the red arrow is. Add a tag for “menu” and “web”. </w:t>
      </w:r>
    </w:p>
    <w:p w14:paraId="4E950783" w14:textId="09E6D138" w:rsidR="00407F47" w:rsidRDefault="00407F47" w:rsidP="003D0018">
      <w:pPr>
        <w:pStyle w:val="ListParagraph"/>
        <w:numPr>
          <w:ilvl w:val="0"/>
          <w:numId w:val="18"/>
        </w:numPr>
      </w:pPr>
      <w:r>
        <w:t xml:space="preserve">Change the state to Active. </w:t>
      </w:r>
    </w:p>
    <w:p w14:paraId="76F505CA" w14:textId="5841F757" w:rsidR="00407F47" w:rsidRDefault="00407F47" w:rsidP="003D0018">
      <w:pPr>
        <w:pStyle w:val="ListParagraph"/>
        <w:numPr>
          <w:ilvl w:val="0"/>
          <w:numId w:val="18"/>
        </w:numPr>
      </w:pPr>
      <w:r>
        <w:t>Add a description.</w:t>
      </w:r>
    </w:p>
    <w:p w14:paraId="75BAB838" w14:textId="64D56AFC" w:rsidR="00407F47" w:rsidRDefault="00407F47" w:rsidP="003D0018">
      <w:pPr>
        <w:pStyle w:val="ListParagraph"/>
        <w:numPr>
          <w:ilvl w:val="0"/>
          <w:numId w:val="18"/>
        </w:numPr>
      </w:pPr>
      <w:r>
        <w:t>Add story points</w:t>
      </w:r>
    </w:p>
    <w:p w14:paraId="6A762C1F" w14:textId="6AE791DF" w:rsidR="00407F47" w:rsidRDefault="00407F47" w:rsidP="003D0018">
      <w:pPr>
        <w:pStyle w:val="ListParagraph"/>
        <w:numPr>
          <w:ilvl w:val="0"/>
          <w:numId w:val="18"/>
        </w:numPr>
      </w:pPr>
      <w:r>
        <w:t>Add a risk level.</w:t>
      </w:r>
    </w:p>
    <w:p w14:paraId="122EC57C" w14:textId="77777777" w:rsidR="003D0018" w:rsidRDefault="003D0018" w:rsidP="003D0018">
      <w:pPr>
        <w:pStyle w:val="ListParagraph"/>
        <w:ind w:left="1800"/>
      </w:pPr>
    </w:p>
    <w:p w14:paraId="098BC178" w14:textId="719B7547" w:rsidR="005B453F" w:rsidRDefault="00407F47" w:rsidP="00DD4F30">
      <w:pPr>
        <w:pStyle w:val="ListParagraph"/>
        <w:numPr>
          <w:ilvl w:val="0"/>
          <w:numId w:val="13"/>
        </w:numPr>
        <w:spacing w:after="120"/>
        <w:ind w:right="144"/>
      </w:pPr>
      <w:r>
        <w:t xml:space="preserve">Once you have added all of those, </w:t>
      </w:r>
      <w:proofErr w:type="gramStart"/>
      <w:r>
        <w:t>Save</w:t>
      </w:r>
      <w:proofErr w:type="gramEnd"/>
      <w:r>
        <w:t xml:space="preserve"> it</w:t>
      </w:r>
      <w:r w:rsidR="00EA2456">
        <w:t xml:space="preserve"> by clicking on the little arrow and hitting Save on the dropdown as shown below:</w:t>
      </w:r>
    </w:p>
    <w:p w14:paraId="73EF230B" w14:textId="0C310627" w:rsidR="00EA2456" w:rsidRDefault="00EA2456" w:rsidP="00EA2456">
      <w:pPr>
        <w:pStyle w:val="ListParagraph"/>
        <w:spacing w:after="120"/>
        <w:ind w:left="1800" w:right="144"/>
      </w:pPr>
      <w:r>
        <w:rPr>
          <w:noProof/>
        </w:rPr>
        <w:drawing>
          <wp:inline distT="0" distB="0" distL="0" distR="0" wp14:anchorId="1AFD1FF0" wp14:editId="518EECE0">
            <wp:extent cx="2985247" cy="1599503"/>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90969" cy="1602569"/>
                    </a:xfrm>
                    <a:prstGeom prst="rect">
                      <a:avLst/>
                    </a:prstGeom>
                  </pic:spPr>
                </pic:pic>
              </a:graphicData>
            </a:graphic>
          </wp:inline>
        </w:drawing>
      </w:r>
    </w:p>
    <w:p w14:paraId="6562EF45" w14:textId="77777777" w:rsidR="005B453F" w:rsidRDefault="005B453F" w:rsidP="005B453F">
      <w:pPr>
        <w:pStyle w:val="ListParagraph"/>
      </w:pPr>
    </w:p>
    <w:p w14:paraId="28953CAD" w14:textId="389651BF" w:rsidR="005B453F" w:rsidRDefault="0058632F" w:rsidP="00DD4F30">
      <w:pPr>
        <w:pStyle w:val="ListParagraph"/>
        <w:numPr>
          <w:ilvl w:val="0"/>
          <w:numId w:val="13"/>
        </w:numPr>
        <w:spacing w:after="120"/>
        <w:ind w:right="144"/>
      </w:pPr>
      <w:r>
        <w:t>On the right top of the same user story, click on the “…” icon. Choose Templates &gt; Capture.</w:t>
      </w:r>
    </w:p>
    <w:p w14:paraId="18AC3166" w14:textId="66BD02CC" w:rsidR="005B453F" w:rsidRDefault="00E672E6" w:rsidP="007F0F10">
      <w:pPr>
        <w:pStyle w:val="ListParagraph"/>
        <w:spacing w:after="120"/>
        <w:ind w:left="1800" w:right="144"/>
      </w:pPr>
      <w:r>
        <w:rPr>
          <w:noProof/>
        </w:rPr>
        <w:drawing>
          <wp:inline distT="0" distB="0" distL="0" distR="0" wp14:anchorId="26C1661A" wp14:editId="6E835B15">
            <wp:extent cx="3838175" cy="37236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44612" cy="3729846"/>
                    </a:xfrm>
                    <a:prstGeom prst="rect">
                      <a:avLst/>
                    </a:prstGeom>
                  </pic:spPr>
                </pic:pic>
              </a:graphicData>
            </a:graphic>
          </wp:inline>
        </w:drawing>
      </w:r>
    </w:p>
    <w:p w14:paraId="7C21323C" w14:textId="43949ED6" w:rsidR="00C02735" w:rsidRDefault="00C02735" w:rsidP="007F0F10">
      <w:pPr>
        <w:pStyle w:val="ListParagraph"/>
        <w:spacing w:after="120"/>
        <w:ind w:left="1800" w:right="144"/>
      </w:pPr>
    </w:p>
    <w:p w14:paraId="379E6058" w14:textId="1DCE6484" w:rsidR="00C02735" w:rsidRDefault="00C02735" w:rsidP="007F0F10">
      <w:pPr>
        <w:pStyle w:val="ListParagraph"/>
        <w:spacing w:after="120"/>
        <w:ind w:left="1800" w:right="144"/>
      </w:pPr>
    </w:p>
    <w:p w14:paraId="11F2EE3A" w14:textId="726C3063" w:rsidR="00C02735" w:rsidRDefault="00C02735" w:rsidP="007F0F10">
      <w:pPr>
        <w:pStyle w:val="ListParagraph"/>
        <w:spacing w:after="120"/>
        <w:ind w:left="1800" w:right="144"/>
      </w:pPr>
    </w:p>
    <w:p w14:paraId="3B892978" w14:textId="163565A6" w:rsidR="00C02735" w:rsidRDefault="00C02735" w:rsidP="007F0F10">
      <w:pPr>
        <w:pStyle w:val="ListParagraph"/>
        <w:spacing w:after="120"/>
        <w:ind w:left="1800" w:right="144"/>
      </w:pPr>
    </w:p>
    <w:p w14:paraId="1989575E" w14:textId="7AF452F4" w:rsidR="00C02735" w:rsidRDefault="00C02735" w:rsidP="007F0F10">
      <w:pPr>
        <w:pStyle w:val="ListParagraph"/>
        <w:spacing w:after="120"/>
        <w:ind w:left="1800" w:right="144"/>
      </w:pPr>
    </w:p>
    <w:p w14:paraId="0A1F6616" w14:textId="4C75BA4F" w:rsidR="00C02735" w:rsidRDefault="00C02735" w:rsidP="007F0F10">
      <w:pPr>
        <w:pStyle w:val="ListParagraph"/>
        <w:spacing w:after="120"/>
        <w:ind w:left="1800" w:right="144"/>
      </w:pPr>
    </w:p>
    <w:p w14:paraId="5B79417D" w14:textId="77777777" w:rsidR="00C02735" w:rsidRDefault="00C02735" w:rsidP="007F0F10">
      <w:pPr>
        <w:pStyle w:val="ListParagraph"/>
        <w:spacing w:after="120"/>
        <w:ind w:left="1800" w:right="144"/>
      </w:pPr>
    </w:p>
    <w:p w14:paraId="31EB4848" w14:textId="7F50CB76" w:rsidR="007F0F10" w:rsidRDefault="007F0F10" w:rsidP="00DD4F30">
      <w:pPr>
        <w:pStyle w:val="ListParagraph"/>
        <w:numPr>
          <w:ilvl w:val="0"/>
          <w:numId w:val="13"/>
        </w:numPr>
        <w:spacing w:after="120"/>
        <w:ind w:right="144"/>
      </w:pPr>
      <w:r>
        <w:lastRenderedPageBreak/>
        <w:t xml:space="preserve">You can choose which parts of your user story that you want to be in the template and you can edit </w:t>
      </w:r>
      <w:r w:rsidR="00C02735">
        <w:t>parts also. Here you can just use the default and</w:t>
      </w:r>
      <w:r w:rsidR="00C02735">
        <w:rPr>
          <w:b/>
        </w:rPr>
        <w:t xml:space="preserve"> hit save first, then hit copy link.</w:t>
      </w:r>
    </w:p>
    <w:p w14:paraId="599A79D5" w14:textId="1FB0B77B" w:rsidR="00C02735" w:rsidRDefault="00C02735" w:rsidP="00C02735">
      <w:pPr>
        <w:pStyle w:val="ListParagraph"/>
        <w:spacing w:after="120"/>
        <w:ind w:left="1800" w:right="144"/>
      </w:pPr>
      <w:r>
        <w:rPr>
          <w:noProof/>
        </w:rPr>
        <w:drawing>
          <wp:inline distT="0" distB="0" distL="0" distR="0" wp14:anchorId="597BBC54" wp14:editId="7F6B0C0F">
            <wp:extent cx="4160904" cy="41609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6193" cy="4166193"/>
                    </a:xfrm>
                    <a:prstGeom prst="rect">
                      <a:avLst/>
                    </a:prstGeom>
                  </pic:spPr>
                </pic:pic>
              </a:graphicData>
            </a:graphic>
          </wp:inline>
        </w:drawing>
      </w:r>
    </w:p>
    <w:p w14:paraId="365E60CF" w14:textId="7BB08800" w:rsidR="00A51BCB" w:rsidRDefault="00A51BCB" w:rsidP="00DD4F30">
      <w:pPr>
        <w:pStyle w:val="ListParagraph"/>
        <w:numPr>
          <w:ilvl w:val="0"/>
          <w:numId w:val="13"/>
        </w:numPr>
        <w:spacing w:after="120"/>
        <w:ind w:right="144"/>
      </w:pPr>
      <w:r>
        <w:t>Close the modal from the above screenshot.</w:t>
      </w:r>
    </w:p>
    <w:p w14:paraId="3E5E5ACA" w14:textId="0BE494D8" w:rsidR="00A51BCB" w:rsidRDefault="00A51BCB" w:rsidP="00DD4F30">
      <w:pPr>
        <w:pStyle w:val="ListParagraph"/>
        <w:numPr>
          <w:ilvl w:val="0"/>
          <w:numId w:val="13"/>
        </w:numPr>
        <w:spacing w:after="120"/>
        <w:ind w:right="144"/>
      </w:pPr>
      <w:r>
        <w:t xml:space="preserve">Close the work item. </w:t>
      </w:r>
    </w:p>
    <w:p w14:paraId="5B2EEC32" w14:textId="595D6BA3" w:rsidR="00A51BCB" w:rsidRDefault="00A51BCB" w:rsidP="00DD4F30">
      <w:pPr>
        <w:pStyle w:val="ListParagraph"/>
        <w:numPr>
          <w:ilvl w:val="0"/>
          <w:numId w:val="13"/>
        </w:numPr>
        <w:spacing w:after="120"/>
        <w:ind w:right="144"/>
      </w:pPr>
      <w:r>
        <w:t xml:space="preserve">Paste your </w:t>
      </w:r>
      <w:r w:rsidR="006659D9">
        <w:t>URL that you copied from step 7 into your browser</w:t>
      </w:r>
      <w:r w:rsidR="0048673F">
        <w:t xml:space="preserve"> and navigate to it</w:t>
      </w:r>
      <w:r w:rsidR="006659D9">
        <w:t xml:space="preserve">. </w:t>
      </w:r>
    </w:p>
    <w:p w14:paraId="19879100" w14:textId="77CB70A0" w:rsidR="0048673F" w:rsidRDefault="0048673F" w:rsidP="0048673F">
      <w:pPr>
        <w:pStyle w:val="ListParagraph"/>
        <w:spacing w:after="120"/>
        <w:ind w:left="1800" w:right="144"/>
      </w:pPr>
      <w:r>
        <w:rPr>
          <w:noProof/>
        </w:rPr>
        <w:drawing>
          <wp:inline distT="0" distB="0" distL="0" distR="0" wp14:anchorId="3A396F9E" wp14:editId="487BE28E">
            <wp:extent cx="5234026" cy="166689"/>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4026" cy="166689"/>
                    </a:xfrm>
                    <a:prstGeom prst="rect">
                      <a:avLst/>
                    </a:prstGeom>
                  </pic:spPr>
                </pic:pic>
              </a:graphicData>
            </a:graphic>
          </wp:inline>
        </w:drawing>
      </w:r>
    </w:p>
    <w:p w14:paraId="52ACAF92" w14:textId="0BBFE749" w:rsidR="00277327" w:rsidRDefault="00277327" w:rsidP="0048673F">
      <w:pPr>
        <w:pStyle w:val="ListParagraph"/>
        <w:spacing w:after="120"/>
        <w:ind w:left="1800" w:right="144"/>
      </w:pPr>
    </w:p>
    <w:p w14:paraId="5C188F4B" w14:textId="3B06A6B5" w:rsidR="00277327" w:rsidRDefault="00277327" w:rsidP="0048673F">
      <w:pPr>
        <w:pStyle w:val="ListParagraph"/>
        <w:spacing w:after="120"/>
        <w:ind w:left="1800" w:right="144"/>
      </w:pPr>
    </w:p>
    <w:p w14:paraId="09362FC5" w14:textId="01BF2A85" w:rsidR="00277327" w:rsidRDefault="00277327" w:rsidP="0048673F">
      <w:pPr>
        <w:pStyle w:val="ListParagraph"/>
        <w:spacing w:after="120"/>
        <w:ind w:left="1800" w:right="144"/>
      </w:pPr>
    </w:p>
    <w:p w14:paraId="1DCEE4EB" w14:textId="4541E042" w:rsidR="00277327" w:rsidRDefault="00277327" w:rsidP="0048673F">
      <w:pPr>
        <w:pStyle w:val="ListParagraph"/>
        <w:spacing w:after="120"/>
        <w:ind w:left="1800" w:right="144"/>
      </w:pPr>
    </w:p>
    <w:p w14:paraId="0B45156D" w14:textId="24D52FDD" w:rsidR="00277327" w:rsidRDefault="00277327" w:rsidP="0048673F">
      <w:pPr>
        <w:pStyle w:val="ListParagraph"/>
        <w:spacing w:after="120"/>
        <w:ind w:left="1800" w:right="144"/>
      </w:pPr>
    </w:p>
    <w:p w14:paraId="219A00A3" w14:textId="30F72ABB" w:rsidR="00277327" w:rsidRDefault="00277327" w:rsidP="0048673F">
      <w:pPr>
        <w:pStyle w:val="ListParagraph"/>
        <w:spacing w:after="120"/>
        <w:ind w:left="1800" w:right="144"/>
      </w:pPr>
    </w:p>
    <w:p w14:paraId="152F08C0" w14:textId="5BFA164C" w:rsidR="00277327" w:rsidRDefault="00277327" w:rsidP="0048673F">
      <w:pPr>
        <w:pStyle w:val="ListParagraph"/>
        <w:spacing w:after="120"/>
        <w:ind w:left="1800" w:right="144"/>
      </w:pPr>
    </w:p>
    <w:p w14:paraId="243654C7" w14:textId="6967D459" w:rsidR="00277327" w:rsidRDefault="00277327" w:rsidP="0048673F">
      <w:pPr>
        <w:pStyle w:val="ListParagraph"/>
        <w:spacing w:after="120"/>
        <w:ind w:left="1800" w:right="144"/>
      </w:pPr>
    </w:p>
    <w:p w14:paraId="4F4A36D5" w14:textId="610E8E5D" w:rsidR="00277327" w:rsidRDefault="00277327" w:rsidP="0048673F">
      <w:pPr>
        <w:pStyle w:val="ListParagraph"/>
        <w:spacing w:after="120"/>
        <w:ind w:left="1800" w:right="144"/>
      </w:pPr>
    </w:p>
    <w:p w14:paraId="06786193" w14:textId="3A2E8770" w:rsidR="00277327" w:rsidRDefault="00277327" w:rsidP="0048673F">
      <w:pPr>
        <w:pStyle w:val="ListParagraph"/>
        <w:spacing w:after="120"/>
        <w:ind w:left="1800" w:right="144"/>
      </w:pPr>
    </w:p>
    <w:p w14:paraId="260EB6AB" w14:textId="16EFE4FE" w:rsidR="00277327" w:rsidRDefault="00277327" w:rsidP="0048673F">
      <w:pPr>
        <w:pStyle w:val="ListParagraph"/>
        <w:spacing w:after="120"/>
        <w:ind w:left="1800" w:right="144"/>
      </w:pPr>
    </w:p>
    <w:p w14:paraId="0C30A1DE" w14:textId="7255E9AA" w:rsidR="00277327" w:rsidRDefault="00277327" w:rsidP="0048673F">
      <w:pPr>
        <w:pStyle w:val="ListParagraph"/>
        <w:spacing w:after="120"/>
        <w:ind w:left="1800" w:right="144"/>
      </w:pPr>
    </w:p>
    <w:p w14:paraId="64F20735" w14:textId="77777777" w:rsidR="00277327" w:rsidRDefault="00277327" w:rsidP="0048673F">
      <w:pPr>
        <w:pStyle w:val="ListParagraph"/>
        <w:spacing w:after="120"/>
        <w:ind w:left="1800" w:right="144"/>
      </w:pPr>
    </w:p>
    <w:p w14:paraId="3CE56529" w14:textId="3171E859" w:rsidR="00277327" w:rsidRDefault="00277327" w:rsidP="00DD4F30">
      <w:pPr>
        <w:pStyle w:val="ListParagraph"/>
        <w:numPr>
          <w:ilvl w:val="0"/>
          <w:numId w:val="13"/>
        </w:numPr>
        <w:spacing w:after="120"/>
        <w:ind w:right="144"/>
      </w:pPr>
      <w:r>
        <w:lastRenderedPageBreak/>
        <w:t xml:space="preserve">You will land on a page like </w:t>
      </w:r>
      <w:r w:rsidR="005B34BE">
        <w:t>below. You may need to change the State if you get an error</w:t>
      </w:r>
      <w:r w:rsidR="00ED7CD7">
        <w:t xml:space="preserve">. </w:t>
      </w:r>
    </w:p>
    <w:p w14:paraId="134765A4" w14:textId="26285C68" w:rsidR="00277327" w:rsidRDefault="00277327" w:rsidP="00277327">
      <w:pPr>
        <w:pStyle w:val="ListParagraph"/>
        <w:spacing w:after="120"/>
        <w:ind w:left="1800" w:right="144"/>
      </w:pPr>
      <w:r>
        <w:rPr>
          <w:noProof/>
        </w:rPr>
        <w:drawing>
          <wp:inline distT="0" distB="0" distL="0" distR="0" wp14:anchorId="756DCB48" wp14:editId="6B995801">
            <wp:extent cx="4306901" cy="2765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5959" cy="2771116"/>
                    </a:xfrm>
                    <a:prstGeom prst="rect">
                      <a:avLst/>
                    </a:prstGeom>
                  </pic:spPr>
                </pic:pic>
              </a:graphicData>
            </a:graphic>
          </wp:inline>
        </w:drawing>
      </w:r>
    </w:p>
    <w:p w14:paraId="2BC94F73" w14:textId="161B7B78" w:rsidR="00E214CD" w:rsidRDefault="00ED7CD7" w:rsidP="00ED7CD7">
      <w:pPr>
        <w:pStyle w:val="ListParagraph"/>
        <w:numPr>
          <w:ilvl w:val="0"/>
          <w:numId w:val="13"/>
        </w:numPr>
        <w:spacing w:after="120"/>
        <w:ind w:right="144"/>
      </w:pPr>
      <w:r>
        <w:t xml:space="preserve">Change the text “Special” to “Dessert” and Save this work item. </w:t>
      </w:r>
    </w:p>
    <w:p w14:paraId="3AEEA123" w14:textId="724011B6" w:rsidR="00E214CD" w:rsidRDefault="0048673F" w:rsidP="00DD4F30">
      <w:pPr>
        <w:pStyle w:val="ListParagraph"/>
        <w:numPr>
          <w:ilvl w:val="0"/>
          <w:numId w:val="13"/>
        </w:numPr>
        <w:spacing w:after="120"/>
        <w:ind w:right="144"/>
      </w:pPr>
      <w:r>
        <w:t xml:space="preserve">If you need to get back to your Templates that you saved, click on the Setting Gear &gt; Work &gt; User Story &gt; Templates and you will see a page like this. You can get your templates URL again or edit the templates from here. </w:t>
      </w:r>
      <w:r>
        <w:br/>
      </w:r>
      <w:r>
        <w:rPr>
          <w:noProof/>
        </w:rPr>
        <w:drawing>
          <wp:inline distT="0" distB="0" distL="0" distR="0" wp14:anchorId="269E1D47" wp14:editId="1AD5E225">
            <wp:extent cx="3995767" cy="1852626"/>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5767" cy="1852626"/>
                    </a:xfrm>
                    <a:prstGeom prst="rect">
                      <a:avLst/>
                    </a:prstGeom>
                  </pic:spPr>
                </pic:pic>
              </a:graphicData>
            </a:graphic>
          </wp:inline>
        </w:drawing>
      </w:r>
    </w:p>
    <w:p w14:paraId="1EF46084" w14:textId="36BAA214" w:rsidR="00ED7CD7" w:rsidRDefault="00ED7CD7" w:rsidP="00DD4F30">
      <w:pPr>
        <w:pStyle w:val="ListParagraph"/>
        <w:numPr>
          <w:ilvl w:val="0"/>
          <w:numId w:val="13"/>
        </w:numPr>
        <w:spacing w:after="120"/>
        <w:ind w:right="144"/>
      </w:pPr>
      <w:r>
        <w:t>Grab the URL again if you need it by clicking the 3 dots next to the template you made and selecting “Copy Link”.</w:t>
      </w:r>
    </w:p>
    <w:p w14:paraId="30E8A28C" w14:textId="32E4B5D0" w:rsidR="00ED7CD7" w:rsidRDefault="00ED7CD7" w:rsidP="00ED7CD7">
      <w:pPr>
        <w:pStyle w:val="ListParagraph"/>
        <w:spacing w:after="120"/>
        <w:ind w:left="1800" w:right="144"/>
      </w:pPr>
      <w:r>
        <w:rPr>
          <w:noProof/>
        </w:rPr>
        <w:drawing>
          <wp:inline distT="0" distB="0" distL="0" distR="0" wp14:anchorId="7C947923" wp14:editId="4DFF75E0">
            <wp:extent cx="2719407" cy="1900251"/>
            <wp:effectExtent l="0" t="0" r="508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19407" cy="1900251"/>
                    </a:xfrm>
                    <a:prstGeom prst="rect">
                      <a:avLst/>
                    </a:prstGeom>
                  </pic:spPr>
                </pic:pic>
              </a:graphicData>
            </a:graphic>
          </wp:inline>
        </w:drawing>
      </w:r>
    </w:p>
    <w:p w14:paraId="0727CF09" w14:textId="7155CC88" w:rsidR="005F248D" w:rsidRDefault="005F248D" w:rsidP="009E1303">
      <w:pPr>
        <w:pStyle w:val="ListParagraph"/>
        <w:numPr>
          <w:ilvl w:val="0"/>
          <w:numId w:val="13"/>
        </w:numPr>
        <w:spacing w:after="120"/>
        <w:ind w:right="144"/>
      </w:pPr>
      <w:r>
        <w:lastRenderedPageBreak/>
        <w:t xml:space="preserve">You have two work items now, a Specials and Dessert one.  Make 3 more work items the same except change it to menu for: Appetizers, Lunch, and Dinner. You should see the following on your Backlog page when you are done: </w:t>
      </w:r>
    </w:p>
    <w:p w14:paraId="5841335A" w14:textId="2643651C" w:rsidR="0048673F" w:rsidRDefault="00712532" w:rsidP="00712532">
      <w:pPr>
        <w:pStyle w:val="ListParagraph"/>
        <w:ind w:left="1800"/>
      </w:pPr>
      <w:r>
        <w:rPr>
          <w:noProof/>
        </w:rPr>
        <w:drawing>
          <wp:inline distT="0" distB="0" distL="0" distR="0" wp14:anchorId="028AB61F" wp14:editId="1E7979A9">
            <wp:extent cx="5615029" cy="1871676"/>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5029" cy="1871676"/>
                    </a:xfrm>
                    <a:prstGeom prst="rect">
                      <a:avLst/>
                    </a:prstGeom>
                  </pic:spPr>
                </pic:pic>
              </a:graphicData>
            </a:graphic>
          </wp:inline>
        </w:drawing>
      </w:r>
    </w:p>
    <w:p w14:paraId="29310FBE" w14:textId="6520DB87" w:rsidR="0048673F" w:rsidRDefault="00A270BD" w:rsidP="00A270BD">
      <w:pPr>
        <w:pStyle w:val="ListParagraph"/>
        <w:numPr>
          <w:ilvl w:val="0"/>
          <w:numId w:val="13"/>
        </w:numPr>
        <w:spacing w:after="120"/>
        <w:ind w:right="144"/>
      </w:pPr>
      <w:r>
        <w:t>Create an additional User Story called “Low calorie tag”. Click Add.</w:t>
      </w:r>
    </w:p>
    <w:p w14:paraId="3892C081" w14:textId="1D8CFB06" w:rsidR="00A270BD" w:rsidRDefault="00A270BD" w:rsidP="00A270BD">
      <w:pPr>
        <w:pStyle w:val="ListParagraph"/>
        <w:spacing w:after="120"/>
        <w:ind w:left="1800" w:right="144"/>
      </w:pPr>
      <w:r>
        <w:rPr>
          <w:noProof/>
        </w:rPr>
        <w:drawing>
          <wp:inline distT="0" distB="0" distL="0" distR="0" wp14:anchorId="4486CD14" wp14:editId="0A27DC9E">
            <wp:extent cx="4771785" cy="7501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00959" cy="754771"/>
                    </a:xfrm>
                    <a:prstGeom prst="rect">
                      <a:avLst/>
                    </a:prstGeom>
                  </pic:spPr>
                </pic:pic>
              </a:graphicData>
            </a:graphic>
          </wp:inline>
        </w:drawing>
      </w:r>
    </w:p>
    <w:p w14:paraId="310588CB" w14:textId="02D95B31" w:rsidR="00A270BD" w:rsidRDefault="00A270BD" w:rsidP="00A270BD">
      <w:pPr>
        <w:pStyle w:val="ListParagraph"/>
        <w:numPr>
          <w:ilvl w:val="0"/>
          <w:numId w:val="13"/>
        </w:numPr>
        <w:spacing w:after="120"/>
        <w:ind w:right="144"/>
      </w:pPr>
      <w:r>
        <w:t>Add the highlighted below to your user story. Then click on Add Link with the red arrow in the screenshot below:</w:t>
      </w:r>
    </w:p>
    <w:p w14:paraId="678C201E" w14:textId="69952A20" w:rsidR="00A270BD" w:rsidRDefault="00A270BD" w:rsidP="00A270BD">
      <w:pPr>
        <w:pStyle w:val="ListParagraph"/>
        <w:spacing w:after="120"/>
        <w:ind w:left="1800" w:right="144"/>
      </w:pPr>
      <w:r>
        <w:rPr>
          <w:noProof/>
        </w:rPr>
        <w:drawing>
          <wp:inline distT="0" distB="0" distL="0" distR="0" wp14:anchorId="71C418DC" wp14:editId="0AFAB55F">
            <wp:extent cx="4938749" cy="26527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38749" cy="2652732"/>
                    </a:xfrm>
                    <a:prstGeom prst="rect">
                      <a:avLst/>
                    </a:prstGeom>
                  </pic:spPr>
                </pic:pic>
              </a:graphicData>
            </a:graphic>
          </wp:inline>
        </w:drawing>
      </w:r>
    </w:p>
    <w:p w14:paraId="1A7DFB79" w14:textId="66706A31" w:rsidR="00F9016A" w:rsidRDefault="00F9016A" w:rsidP="00A270BD">
      <w:pPr>
        <w:pStyle w:val="ListParagraph"/>
        <w:spacing w:after="120"/>
        <w:ind w:left="1800" w:right="144"/>
      </w:pPr>
    </w:p>
    <w:p w14:paraId="01A6D31D" w14:textId="1A7C9598" w:rsidR="00F9016A" w:rsidRDefault="00F9016A" w:rsidP="00A270BD">
      <w:pPr>
        <w:pStyle w:val="ListParagraph"/>
        <w:spacing w:after="120"/>
        <w:ind w:left="1800" w:right="144"/>
      </w:pPr>
    </w:p>
    <w:p w14:paraId="3883A390" w14:textId="0C7741F9" w:rsidR="00F9016A" w:rsidRDefault="00F9016A" w:rsidP="00A270BD">
      <w:pPr>
        <w:pStyle w:val="ListParagraph"/>
        <w:spacing w:after="120"/>
        <w:ind w:left="1800" w:right="144"/>
      </w:pPr>
    </w:p>
    <w:p w14:paraId="562AACEC" w14:textId="425E474C" w:rsidR="00F9016A" w:rsidRDefault="00F9016A" w:rsidP="00A270BD">
      <w:pPr>
        <w:pStyle w:val="ListParagraph"/>
        <w:spacing w:after="120"/>
        <w:ind w:left="1800" w:right="144"/>
      </w:pPr>
    </w:p>
    <w:p w14:paraId="35E2084D" w14:textId="1E2FB5A9" w:rsidR="00F9016A" w:rsidRDefault="00F9016A" w:rsidP="00A270BD">
      <w:pPr>
        <w:pStyle w:val="ListParagraph"/>
        <w:spacing w:after="120"/>
        <w:ind w:left="1800" w:right="144"/>
      </w:pPr>
    </w:p>
    <w:p w14:paraId="2758CB2B" w14:textId="04473A66" w:rsidR="00F9016A" w:rsidRDefault="00F9016A" w:rsidP="00A270BD">
      <w:pPr>
        <w:pStyle w:val="ListParagraph"/>
        <w:spacing w:after="120"/>
        <w:ind w:left="1800" w:right="144"/>
      </w:pPr>
    </w:p>
    <w:p w14:paraId="3B981CD8" w14:textId="17CD9BB7" w:rsidR="00F9016A" w:rsidRDefault="00F9016A" w:rsidP="00A270BD">
      <w:pPr>
        <w:pStyle w:val="ListParagraph"/>
        <w:spacing w:after="120"/>
        <w:ind w:left="1800" w:right="144"/>
      </w:pPr>
    </w:p>
    <w:p w14:paraId="45DB782C" w14:textId="77777777" w:rsidR="00F9016A" w:rsidRDefault="00F9016A" w:rsidP="00A270BD">
      <w:pPr>
        <w:pStyle w:val="ListParagraph"/>
        <w:spacing w:after="120"/>
        <w:ind w:left="1800" w:right="144"/>
      </w:pPr>
    </w:p>
    <w:p w14:paraId="7D86DD1E" w14:textId="6DAD5602" w:rsidR="00A270BD" w:rsidRDefault="009E1303" w:rsidP="00A270BD">
      <w:pPr>
        <w:pStyle w:val="ListParagraph"/>
        <w:numPr>
          <w:ilvl w:val="0"/>
          <w:numId w:val="13"/>
        </w:numPr>
        <w:spacing w:after="120"/>
        <w:ind w:right="144"/>
      </w:pPr>
      <w:r>
        <w:lastRenderedPageBreak/>
        <w:t xml:space="preserve">Choose </w:t>
      </w:r>
      <w:r w:rsidR="00975A3A">
        <w:t>Parent</w:t>
      </w:r>
      <w:r>
        <w:t xml:space="preserve"> and fill in the work item number to link it to. In this example it is work item 1. Click OK. </w:t>
      </w:r>
    </w:p>
    <w:p w14:paraId="60912E02" w14:textId="54616191" w:rsidR="00975A3A" w:rsidRDefault="005E1720" w:rsidP="009E1303">
      <w:pPr>
        <w:pStyle w:val="ListParagraph"/>
        <w:spacing w:after="120"/>
        <w:ind w:left="1800" w:right="144"/>
      </w:pPr>
      <w:r>
        <w:rPr>
          <w:noProof/>
        </w:rPr>
        <w:drawing>
          <wp:inline distT="0" distB="0" distL="0" distR="0" wp14:anchorId="13EE8114" wp14:editId="1B44CB28">
            <wp:extent cx="4003382" cy="418192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06470" cy="4185146"/>
                    </a:xfrm>
                    <a:prstGeom prst="rect">
                      <a:avLst/>
                    </a:prstGeom>
                  </pic:spPr>
                </pic:pic>
              </a:graphicData>
            </a:graphic>
          </wp:inline>
        </w:drawing>
      </w:r>
    </w:p>
    <w:p w14:paraId="7919FC1D" w14:textId="77777777" w:rsidR="005E1720" w:rsidRDefault="00975A3A" w:rsidP="00975A3A">
      <w:pPr>
        <w:pStyle w:val="ListParagraph"/>
        <w:spacing w:after="120"/>
        <w:ind w:left="1800" w:right="144"/>
        <w:rPr>
          <w:i/>
        </w:rPr>
      </w:pPr>
      <w:r w:rsidRPr="00975A3A">
        <w:rPr>
          <w:i/>
        </w:rPr>
        <w:t xml:space="preserve">Note: </w:t>
      </w:r>
      <w:proofErr w:type="gramStart"/>
      <w:r w:rsidRPr="00975A3A">
        <w:rPr>
          <w:i/>
        </w:rPr>
        <w:t>All of</w:t>
      </w:r>
      <w:proofErr w:type="gramEnd"/>
      <w:r w:rsidRPr="00975A3A">
        <w:rPr>
          <w:i/>
        </w:rPr>
        <w:t xml:space="preserve"> the links and their definitions are found on the documentation here: </w:t>
      </w:r>
      <w:hyperlink r:id="rId81" w:history="1">
        <w:r w:rsidRPr="00975A3A">
          <w:rPr>
            <w:rStyle w:val="Hyperlink"/>
            <w:i/>
          </w:rPr>
          <w:t>https://msdn.microsoft.com/en-us/library/dd293534.aspx</w:t>
        </w:r>
      </w:hyperlink>
    </w:p>
    <w:p w14:paraId="5F02B985" w14:textId="17DFA06C" w:rsidR="00975A3A" w:rsidRPr="00975A3A" w:rsidRDefault="00975A3A" w:rsidP="00975A3A">
      <w:pPr>
        <w:pStyle w:val="ListParagraph"/>
        <w:spacing w:after="120"/>
        <w:ind w:left="1800" w:right="144"/>
        <w:rPr>
          <w:i/>
        </w:rPr>
      </w:pPr>
      <w:r w:rsidRPr="00975A3A">
        <w:rPr>
          <w:i/>
        </w:rPr>
        <w:t xml:space="preserve">Please take a moment to view the page linked above. </w:t>
      </w:r>
    </w:p>
    <w:p w14:paraId="725BCDCC" w14:textId="583793EF" w:rsidR="00975A3A" w:rsidRDefault="00975A3A" w:rsidP="009E1303">
      <w:pPr>
        <w:pStyle w:val="ListParagraph"/>
        <w:spacing w:after="120"/>
        <w:ind w:left="1800" w:right="144"/>
      </w:pPr>
    </w:p>
    <w:p w14:paraId="67331F60" w14:textId="1AB3EDD4" w:rsidR="00B011AE" w:rsidRDefault="00834D4D" w:rsidP="00B011AE">
      <w:pPr>
        <w:pStyle w:val="ListParagraph"/>
        <w:numPr>
          <w:ilvl w:val="0"/>
          <w:numId w:val="13"/>
        </w:numPr>
        <w:spacing w:after="120"/>
        <w:ind w:right="144"/>
      </w:pPr>
      <w:r>
        <w:t xml:space="preserve">Add all 5 of the menu items as predecessors. </w:t>
      </w:r>
      <w:proofErr w:type="gramStart"/>
      <w:r>
        <w:t>All of these</w:t>
      </w:r>
      <w:proofErr w:type="gramEnd"/>
      <w:r>
        <w:t xml:space="preserve"> need to be completed before you can add the “low calorie tag” to that particular page.</w:t>
      </w:r>
      <w:r w:rsidR="006676F0">
        <w:t xml:space="preserve"> Your Links should look like this when you are done. </w:t>
      </w:r>
    </w:p>
    <w:p w14:paraId="78EB864D" w14:textId="736D3476" w:rsidR="00834D4D" w:rsidRDefault="00834D4D" w:rsidP="00834D4D">
      <w:pPr>
        <w:pStyle w:val="ListParagraph"/>
        <w:spacing w:after="120"/>
        <w:ind w:left="1800" w:right="144"/>
      </w:pPr>
      <w:r>
        <w:rPr>
          <w:noProof/>
        </w:rPr>
        <w:drawing>
          <wp:inline distT="0" distB="0" distL="0" distR="0" wp14:anchorId="3F8288E1" wp14:editId="7F0DD36F">
            <wp:extent cx="2035940" cy="21054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46269" cy="2116106"/>
                    </a:xfrm>
                    <a:prstGeom prst="rect">
                      <a:avLst/>
                    </a:prstGeom>
                  </pic:spPr>
                </pic:pic>
              </a:graphicData>
            </a:graphic>
          </wp:inline>
        </w:drawing>
      </w:r>
    </w:p>
    <w:p w14:paraId="49BBE7A6" w14:textId="682703AA" w:rsidR="0048673F" w:rsidRDefault="0048673F" w:rsidP="00712532">
      <w:pPr>
        <w:spacing w:after="120"/>
        <w:ind w:right="144"/>
      </w:pPr>
    </w:p>
    <w:p w14:paraId="090400EA" w14:textId="3D204467" w:rsidR="009B4188" w:rsidRPr="009B4188" w:rsidRDefault="009B4188" w:rsidP="009B4188">
      <w:pPr>
        <w:pStyle w:val="TaskName"/>
      </w:pPr>
      <w:r w:rsidRPr="009B4188">
        <w:t xml:space="preserve">Adding Backlog Items </w:t>
      </w:r>
      <w:r>
        <w:t>using</w:t>
      </w:r>
      <w:r w:rsidR="00D52D8B">
        <w:t xml:space="preserve"> Bulk Edit in</w:t>
      </w:r>
      <w:r>
        <w:t xml:space="preserve"> Excel</w:t>
      </w:r>
      <w:r w:rsidR="00216ABB">
        <w:t xml:space="preserve"> + Tagging</w:t>
      </w:r>
    </w:p>
    <w:p w14:paraId="79A3BE7C" w14:textId="5DB7E27B" w:rsidR="009B4188" w:rsidRDefault="009B4188" w:rsidP="00DD4F30">
      <w:pPr>
        <w:numPr>
          <w:ilvl w:val="0"/>
          <w:numId w:val="15"/>
        </w:numPr>
        <w:spacing w:after="120"/>
        <w:ind w:right="144"/>
        <w:contextualSpacing/>
      </w:pPr>
      <w:r w:rsidRPr="009B4188">
        <w:t xml:space="preserve">Click on the Pho </w:t>
      </w:r>
      <w:r w:rsidR="009F4A7E">
        <w:t>Real</w:t>
      </w:r>
      <w:r w:rsidR="00634221">
        <w:t xml:space="preserve"> team and go to their Backlog.  It should be empty, as their team has a separate backlog from the Pho </w:t>
      </w:r>
      <w:proofErr w:type="spellStart"/>
      <w:r w:rsidR="00634221">
        <w:t>Sho</w:t>
      </w:r>
      <w:proofErr w:type="spellEnd"/>
      <w:r w:rsidR="00634221">
        <w:t xml:space="preserve"> team’s (that you just edited).</w:t>
      </w:r>
    </w:p>
    <w:p w14:paraId="72786E35" w14:textId="2FF19E60" w:rsidR="00634221" w:rsidRPr="009B4188" w:rsidRDefault="00634221" w:rsidP="00634221">
      <w:pPr>
        <w:spacing w:after="120"/>
        <w:ind w:left="1800" w:right="144"/>
        <w:contextualSpacing/>
      </w:pPr>
      <w:r>
        <w:rPr>
          <w:noProof/>
        </w:rPr>
        <w:drawing>
          <wp:inline distT="0" distB="0" distL="0" distR="0" wp14:anchorId="63558D35" wp14:editId="66C892F4">
            <wp:extent cx="5140618" cy="2206397"/>
            <wp:effectExtent l="0" t="0" r="317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46486" cy="2208915"/>
                    </a:xfrm>
                    <a:prstGeom prst="rect">
                      <a:avLst/>
                    </a:prstGeom>
                  </pic:spPr>
                </pic:pic>
              </a:graphicData>
            </a:graphic>
          </wp:inline>
        </w:drawing>
      </w:r>
    </w:p>
    <w:p w14:paraId="2AFB7889" w14:textId="7C398BBA" w:rsidR="005B453F" w:rsidRPr="00F20679" w:rsidRDefault="005B453F" w:rsidP="00F20679">
      <w:pPr>
        <w:spacing w:after="120"/>
        <w:ind w:left="1800" w:right="144"/>
        <w:contextualSpacing/>
        <w:rPr>
          <w:i/>
        </w:rPr>
      </w:pPr>
      <w:r w:rsidRPr="00F20679">
        <w:rPr>
          <w:i/>
        </w:rPr>
        <w:t>When you have a lot of work items to add or modify, using Excel can save you time. Use a flat list to bulk add or modify several types of work items at once, such as backlog items, tasks, bugs, or issues. Use a tree list to bulk add or modify work items and their parent-child links.</w:t>
      </w:r>
      <w:r w:rsidR="00F20679" w:rsidRPr="00F20679">
        <w:rPr>
          <w:i/>
        </w:rPr>
        <w:t xml:space="preserve"> </w:t>
      </w:r>
      <w:r w:rsidRPr="00F20679">
        <w:rPr>
          <w:i/>
        </w:rPr>
        <w:t>Make sure you either have the TFS office integrator or any version of Visual Studio over 2010 installed on the computer.</w:t>
      </w:r>
    </w:p>
    <w:p w14:paraId="5649CEA8" w14:textId="6DFAC50F" w:rsidR="005B453F" w:rsidRDefault="005B453F" w:rsidP="00AF3A06">
      <w:pPr>
        <w:numPr>
          <w:ilvl w:val="0"/>
          <w:numId w:val="15"/>
        </w:numPr>
        <w:spacing w:after="120"/>
        <w:ind w:right="144"/>
        <w:contextualSpacing/>
      </w:pPr>
      <w:r>
        <w:t>Open Excel.</w:t>
      </w:r>
      <w:r w:rsidR="00E025CE">
        <w:t xml:space="preserve"> </w:t>
      </w:r>
      <w:r>
        <w:t xml:space="preserve">Click on the Team tab. If you don’t have that, you might need to re-enable it: </w:t>
      </w:r>
      <w:hyperlink r:id="rId84" w:history="1">
        <w:r w:rsidR="00E025CE" w:rsidRPr="003C13DE">
          <w:rPr>
            <w:rStyle w:val="Hyperlink"/>
          </w:rPr>
          <w:t>https://msdn.microsoft.com/library/ms268871.aspx</w:t>
        </w:r>
      </w:hyperlink>
    </w:p>
    <w:p w14:paraId="6889F598" w14:textId="2CFAA500" w:rsidR="005B453F" w:rsidRDefault="005B453F" w:rsidP="005B453F">
      <w:pPr>
        <w:numPr>
          <w:ilvl w:val="0"/>
          <w:numId w:val="15"/>
        </w:numPr>
        <w:spacing w:after="120"/>
        <w:ind w:right="144"/>
        <w:contextualSpacing/>
      </w:pPr>
      <w:r>
        <w:t xml:space="preserve">Under the Team tab, click the New List. </w:t>
      </w:r>
    </w:p>
    <w:p w14:paraId="2698BB55" w14:textId="3DC6CCB6" w:rsidR="00E025CE" w:rsidRDefault="00E025CE" w:rsidP="00E025CE">
      <w:pPr>
        <w:spacing w:after="120"/>
        <w:ind w:left="1800" w:right="144"/>
        <w:contextualSpacing/>
      </w:pPr>
      <w:r>
        <w:rPr>
          <w:noProof/>
        </w:rPr>
        <w:drawing>
          <wp:inline distT="0" distB="0" distL="0" distR="0" wp14:anchorId="51838235" wp14:editId="4A207C43">
            <wp:extent cx="4778583" cy="1386968"/>
            <wp:effectExtent l="0" t="0" r="317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8062" cy="1389719"/>
                    </a:xfrm>
                    <a:prstGeom prst="rect">
                      <a:avLst/>
                    </a:prstGeom>
                  </pic:spPr>
                </pic:pic>
              </a:graphicData>
            </a:graphic>
          </wp:inline>
        </w:drawing>
      </w:r>
    </w:p>
    <w:p w14:paraId="0EA83391" w14:textId="72F7A826" w:rsidR="00E025CE" w:rsidRDefault="00E025CE" w:rsidP="00E025CE">
      <w:pPr>
        <w:spacing w:after="120"/>
        <w:ind w:left="1800" w:right="144"/>
        <w:contextualSpacing/>
      </w:pPr>
    </w:p>
    <w:p w14:paraId="21FA9E10" w14:textId="72B1D37D" w:rsidR="00E025CE" w:rsidRDefault="00E025CE" w:rsidP="00E025CE">
      <w:pPr>
        <w:spacing w:after="120"/>
        <w:ind w:left="1800" w:right="144"/>
        <w:contextualSpacing/>
      </w:pPr>
    </w:p>
    <w:p w14:paraId="2B0B5EA5" w14:textId="63AA34D4" w:rsidR="00E025CE" w:rsidRDefault="00E025CE" w:rsidP="00E025CE">
      <w:pPr>
        <w:spacing w:after="120"/>
        <w:ind w:left="1800" w:right="144"/>
        <w:contextualSpacing/>
      </w:pPr>
    </w:p>
    <w:p w14:paraId="13B9979D" w14:textId="3EB369D7" w:rsidR="00E025CE" w:rsidRDefault="00E025CE" w:rsidP="00E025CE">
      <w:pPr>
        <w:spacing w:after="120"/>
        <w:ind w:left="1800" w:right="144"/>
        <w:contextualSpacing/>
      </w:pPr>
    </w:p>
    <w:p w14:paraId="03F022B8" w14:textId="59B9FA4E" w:rsidR="00E025CE" w:rsidRDefault="00E025CE" w:rsidP="00E025CE">
      <w:pPr>
        <w:spacing w:after="120"/>
        <w:ind w:left="1800" w:right="144"/>
        <w:contextualSpacing/>
      </w:pPr>
    </w:p>
    <w:p w14:paraId="4EC45C2D" w14:textId="106C56AB" w:rsidR="00E025CE" w:rsidRDefault="00E025CE" w:rsidP="00E025CE">
      <w:pPr>
        <w:spacing w:after="120"/>
        <w:ind w:left="1800" w:right="144"/>
        <w:contextualSpacing/>
      </w:pPr>
    </w:p>
    <w:p w14:paraId="274598A4" w14:textId="343AACDB" w:rsidR="00E025CE" w:rsidRDefault="00E025CE" w:rsidP="00E025CE">
      <w:pPr>
        <w:spacing w:after="120"/>
        <w:ind w:left="1800" w:right="144"/>
        <w:contextualSpacing/>
      </w:pPr>
    </w:p>
    <w:p w14:paraId="4A061EB5" w14:textId="48FB0549" w:rsidR="00E025CE" w:rsidRDefault="00E025CE" w:rsidP="00E025CE">
      <w:pPr>
        <w:spacing w:after="120"/>
        <w:ind w:left="1800" w:right="144"/>
        <w:contextualSpacing/>
      </w:pPr>
    </w:p>
    <w:p w14:paraId="6106AF4A" w14:textId="395ADE4A" w:rsidR="00E025CE" w:rsidRDefault="00E025CE" w:rsidP="00E025CE">
      <w:pPr>
        <w:spacing w:after="120"/>
        <w:ind w:left="1800" w:right="144"/>
        <w:contextualSpacing/>
      </w:pPr>
    </w:p>
    <w:p w14:paraId="6E0E9D50" w14:textId="77777777" w:rsidR="00E025CE" w:rsidRDefault="00E025CE" w:rsidP="00E025CE">
      <w:pPr>
        <w:spacing w:after="120"/>
        <w:ind w:left="1800" w:right="144"/>
        <w:contextualSpacing/>
      </w:pPr>
    </w:p>
    <w:p w14:paraId="7E491AE1" w14:textId="788D76FD" w:rsidR="005B453F" w:rsidRDefault="005B453F" w:rsidP="00BE607E">
      <w:pPr>
        <w:numPr>
          <w:ilvl w:val="0"/>
          <w:numId w:val="15"/>
        </w:numPr>
        <w:spacing w:after="120"/>
        <w:ind w:right="144"/>
        <w:contextualSpacing/>
      </w:pPr>
      <w:r>
        <w:lastRenderedPageBreak/>
        <w:t>Click Servers. Click Add.</w:t>
      </w:r>
      <w:r w:rsidR="00E025CE">
        <w:t xml:space="preserve"> </w:t>
      </w:r>
      <w:r>
        <w:t xml:space="preserve">Connect to the main URL of your project, in this case mine is: </w:t>
      </w:r>
      <w:hyperlink r:id="rId86" w:history="1">
        <w:r w:rsidR="00BE607E" w:rsidRPr="003C13DE">
          <w:rPr>
            <w:rStyle w:val="Hyperlink"/>
          </w:rPr>
          <w:t>https://phosizzle-cat.visualstudio.com/</w:t>
        </w:r>
      </w:hyperlink>
    </w:p>
    <w:p w14:paraId="67479F09" w14:textId="4E976846" w:rsidR="00E025CE" w:rsidRDefault="00E025CE" w:rsidP="00E025CE">
      <w:pPr>
        <w:spacing w:after="120"/>
        <w:ind w:left="1800" w:right="144"/>
        <w:contextualSpacing/>
      </w:pPr>
      <w:r>
        <w:rPr>
          <w:noProof/>
        </w:rPr>
        <w:drawing>
          <wp:inline distT="0" distB="0" distL="0" distR="0" wp14:anchorId="218824D1" wp14:editId="7EF9222A">
            <wp:extent cx="3729065" cy="2462231"/>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29065" cy="2462231"/>
                    </a:xfrm>
                    <a:prstGeom prst="rect">
                      <a:avLst/>
                    </a:prstGeom>
                  </pic:spPr>
                </pic:pic>
              </a:graphicData>
            </a:graphic>
          </wp:inline>
        </w:drawing>
      </w:r>
    </w:p>
    <w:p w14:paraId="00D7F69B" w14:textId="151CDF25" w:rsidR="00BE607E" w:rsidRDefault="00BE607E" w:rsidP="005B453F">
      <w:pPr>
        <w:numPr>
          <w:ilvl w:val="0"/>
          <w:numId w:val="15"/>
        </w:numPr>
        <w:spacing w:after="120"/>
        <w:ind w:right="144"/>
        <w:contextualSpacing/>
      </w:pPr>
      <w:r>
        <w:t xml:space="preserve">Click OK. You will probably need to login to your account. </w:t>
      </w:r>
    </w:p>
    <w:p w14:paraId="559926DE" w14:textId="00E1DD9A" w:rsidR="005B453F" w:rsidRDefault="005B453F" w:rsidP="005B453F">
      <w:pPr>
        <w:numPr>
          <w:ilvl w:val="0"/>
          <w:numId w:val="15"/>
        </w:numPr>
        <w:spacing w:after="120"/>
        <w:ind w:right="144"/>
        <w:contextualSpacing/>
      </w:pPr>
      <w:r>
        <w:t xml:space="preserve">Choose the </w:t>
      </w:r>
      <w:r w:rsidR="00BE607E">
        <w:t>specific project you are using, you want to select the Web project here like this and click Connect:</w:t>
      </w:r>
    </w:p>
    <w:p w14:paraId="1FDE12D4" w14:textId="73C3E741" w:rsidR="00BE607E" w:rsidRDefault="00BE607E" w:rsidP="00BE607E">
      <w:pPr>
        <w:spacing w:after="120"/>
        <w:ind w:left="1800" w:right="144"/>
        <w:contextualSpacing/>
      </w:pPr>
      <w:r>
        <w:rPr>
          <w:noProof/>
        </w:rPr>
        <w:drawing>
          <wp:inline distT="0" distB="0" distL="0" distR="0" wp14:anchorId="7CDAD042" wp14:editId="422A0F10">
            <wp:extent cx="4141694" cy="34128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44791" cy="3415419"/>
                    </a:xfrm>
                    <a:prstGeom prst="rect">
                      <a:avLst/>
                    </a:prstGeom>
                  </pic:spPr>
                </pic:pic>
              </a:graphicData>
            </a:graphic>
          </wp:inline>
        </w:drawing>
      </w:r>
    </w:p>
    <w:p w14:paraId="3D8B9EED" w14:textId="71B494AD" w:rsidR="00BE607E" w:rsidRDefault="00BE607E" w:rsidP="00BE607E">
      <w:pPr>
        <w:spacing w:after="120"/>
        <w:ind w:left="1800" w:right="144"/>
        <w:contextualSpacing/>
      </w:pPr>
    </w:p>
    <w:p w14:paraId="37B89361" w14:textId="41A4C275" w:rsidR="00BE607E" w:rsidRDefault="00BE607E" w:rsidP="00BE607E">
      <w:pPr>
        <w:spacing w:after="120"/>
        <w:ind w:left="1800" w:right="144"/>
        <w:contextualSpacing/>
      </w:pPr>
    </w:p>
    <w:p w14:paraId="68C4E841" w14:textId="00C020C0" w:rsidR="00BE607E" w:rsidRDefault="00BE607E" w:rsidP="00BE607E">
      <w:pPr>
        <w:spacing w:after="120"/>
        <w:ind w:left="1800" w:right="144"/>
        <w:contextualSpacing/>
      </w:pPr>
    </w:p>
    <w:p w14:paraId="65B52536" w14:textId="79097B88" w:rsidR="00BE607E" w:rsidRDefault="00BE607E" w:rsidP="00BE607E">
      <w:pPr>
        <w:spacing w:after="120"/>
        <w:ind w:left="1800" w:right="144"/>
        <w:contextualSpacing/>
      </w:pPr>
    </w:p>
    <w:p w14:paraId="7BD50F7B" w14:textId="25254A09" w:rsidR="00BE607E" w:rsidRDefault="00BE607E" w:rsidP="00BE607E">
      <w:pPr>
        <w:spacing w:after="120"/>
        <w:ind w:left="1800" w:right="144"/>
        <w:contextualSpacing/>
      </w:pPr>
    </w:p>
    <w:p w14:paraId="2295FC89" w14:textId="3A16C081" w:rsidR="00BE607E" w:rsidRDefault="00BE607E" w:rsidP="00BE607E">
      <w:pPr>
        <w:spacing w:after="120"/>
        <w:ind w:left="1800" w:right="144"/>
        <w:contextualSpacing/>
      </w:pPr>
    </w:p>
    <w:p w14:paraId="15E3F586" w14:textId="77777777" w:rsidR="00BE607E" w:rsidRDefault="00BE607E" w:rsidP="00BE607E">
      <w:pPr>
        <w:spacing w:after="120"/>
        <w:ind w:left="1800" w:right="144"/>
        <w:contextualSpacing/>
      </w:pPr>
    </w:p>
    <w:p w14:paraId="25537F60" w14:textId="77777777" w:rsidR="00BE607E" w:rsidRDefault="005B453F" w:rsidP="005B453F">
      <w:pPr>
        <w:numPr>
          <w:ilvl w:val="0"/>
          <w:numId w:val="15"/>
        </w:numPr>
        <w:spacing w:after="120"/>
        <w:ind w:right="144"/>
        <w:contextualSpacing/>
      </w:pPr>
      <w:r>
        <w:lastRenderedPageBreak/>
        <w:t>Choose Input List</w:t>
      </w:r>
      <w:r w:rsidR="00BE607E">
        <w:t xml:space="preserve"> on the new Modal popup</w:t>
      </w:r>
      <w:r>
        <w:t>.</w:t>
      </w:r>
    </w:p>
    <w:p w14:paraId="6F74F9AC" w14:textId="6760F30E" w:rsidR="005B453F" w:rsidRDefault="00BE607E" w:rsidP="00BE607E">
      <w:pPr>
        <w:spacing w:after="120"/>
        <w:ind w:left="1800" w:right="144"/>
        <w:contextualSpacing/>
      </w:pPr>
      <w:r>
        <w:rPr>
          <w:noProof/>
        </w:rPr>
        <w:drawing>
          <wp:inline distT="0" distB="0" distL="0" distR="0" wp14:anchorId="0D595042" wp14:editId="5451A060">
            <wp:extent cx="3404027" cy="2386560"/>
            <wp:effectExtent l="0" t="0" r="635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12861" cy="2392754"/>
                    </a:xfrm>
                    <a:prstGeom prst="rect">
                      <a:avLst/>
                    </a:prstGeom>
                  </pic:spPr>
                </pic:pic>
              </a:graphicData>
            </a:graphic>
          </wp:inline>
        </w:drawing>
      </w:r>
      <w:r w:rsidR="005B453F">
        <w:t xml:space="preserve"> </w:t>
      </w:r>
    </w:p>
    <w:p w14:paraId="759B3251" w14:textId="3ED3FE6C" w:rsidR="005B453F" w:rsidRDefault="005B453F" w:rsidP="005B453F">
      <w:pPr>
        <w:numPr>
          <w:ilvl w:val="0"/>
          <w:numId w:val="15"/>
        </w:numPr>
        <w:spacing w:after="120"/>
        <w:ind w:right="144"/>
        <w:contextualSpacing/>
      </w:pPr>
      <w:r>
        <w:t xml:space="preserve">Add items to your Excel, click the dropdown to see choices. You can skip the ID, this will be populated for you automatically. </w:t>
      </w:r>
      <w:r w:rsidR="00154394">
        <w:t xml:space="preserve">There is a dropdown of options for some columns. </w:t>
      </w:r>
      <w:r w:rsidR="00764C4D">
        <w:t xml:space="preserve">Note ID is </w:t>
      </w:r>
      <w:proofErr w:type="spellStart"/>
      <w:r w:rsidR="00764C4D">
        <w:t>readonly</w:t>
      </w:r>
      <w:proofErr w:type="spellEnd"/>
      <w:r w:rsidR="00764C4D">
        <w:t>, that will get populated for you.</w:t>
      </w:r>
    </w:p>
    <w:p w14:paraId="4890D04B" w14:textId="495785DD" w:rsidR="00154394" w:rsidRDefault="00154394" w:rsidP="00154394">
      <w:pPr>
        <w:spacing w:after="120"/>
        <w:ind w:left="1800" w:right="144"/>
        <w:contextualSpacing/>
      </w:pPr>
      <w:r>
        <w:rPr>
          <w:noProof/>
        </w:rPr>
        <w:drawing>
          <wp:inline distT="0" distB="0" distL="0" distR="0" wp14:anchorId="3DB75424" wp14:editId="437B039A">
            <wp:extent cx="4959161" cy="1129553"/>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6340" cy="1133466"/>
                    </a:xfrm>
                    <a:prstGeom prst="rect">
                      <a:avLst/>
                    </a:prstGeom>
                  </pic:spPr>
                </pic:pic>
              </a:graphicData>
            </a:graphic>
          </wp:inline>
        </w:drawing>
      </w:r>
    </w:p>
    <w:p w14:paraId="41BE58AC" w14:textId="64E8B77A" w:rsidR="00154394" w:rsidRDefault="00154394" w:rsidP="005B453F">
      <w:pPr>
        <w:numPr>
          <w:ilvl w:val="0"/>
          <w:numId w:val="15"/>
        </w:numPr>
        <w:spacing w:after="120"/>
        <w:ind w:right="144"/>
        <w:contextualSpacing/>
      </w:pPr>
      <w:r>
        <w:t>You should add 5 or so items</w:t>
      </w:r>
      <w:r w:rsidR="00863A9A">
        <w:t>. You can copy paste a whole row if you like or drag the blue arrow on the bottom right to make more rows</w:t>
      </w:r>
      <w:r>
        <w:t>. It will look like this</w:t>
      </w:r>
      <w:r w:rsidR="00B95988">
        <w:t xml:space="preserve"> when you are done:</w:t>
      </w:r>
    </w:p>
    <w:p w14:paraId="7021D3DF" w14:textId="04C40BE3" w:rsidR="00154394" w:rsidRDefault="00154394" w:rsidP="00B95988">
      <w:pPr>
        <w:spacing w:after="120"/>
        <w:ind w:left="1800" w:right="144"/>
        <w:contextualSpacing/>
      </w:pPr>
      <w:r>
        <w:t xml:space="preserve"> </w:t>
      </w:r>
      <w:r w:rsidR="00125603">
        <w:rPr>
          <w:noProof/>
        </w:rPr>
        <w:drawing>
          <wp:inline distT="0" distB="0" distL="0" distR="0" wp14:anchorId="7008BA62" wp14:editId="577F0628">
            <wp:extent cx="5287726" cy="964347"/>
            <wp:effectExtent l="0" t="0" r="0" b="762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22121" cy="970620"/>
                    </a:xfrm>
                    <a:prstGeom prst="rect">
                      <a:avLst/>
                    </a:prstGeom>
                  </pic:spPr>
                </pic:pic>
              </a:graphicData>
            </a:graphic>
          </wp:inline>
        </w:drawing>
      </w:r>
    </w:p>
    <w:p w14:paraId="5FE05148" w14:textId="531ACA17" w:rsidR="00125603" w:rsidRPr="00B722CC" w:rsidRDefault="00125603" w:rsidP="005B453F">
      <w:pPr>
        <w:numPr>
          <w:ilvl w:val="0"/>
          <w:numId w:val="15"/>
        </w:numPr>
        <w:spacing w:after="120"/>
        <w:ind w:right="144"/>
        <w:contextualSpacing/>
      </w:pPr>
      <w:r>
        <w:rPr>
          <w:b/>
        </w:rPr>
        <w:t xml:space="preserve">You must select a box INSIDE of the grid </w:t>
      </w:r>
      <w:proofErr w:type="gramStart"/>
      <w:r>
        <w:rPr>
          <w:b/>
        </w:rPr>
        <w:t>in order to</w:t>
      </w:r>
      <w:proofErr w:type="gramEnd"/>
      <w:r>
        <w:rPr>
          <w:b/>
        </w:rPr>
        <w:t xml:space="preserve"> publish, make sure you are not selecting OUTSIDE of the grid. The screenshot above is an example of selecting OUTSIDE of the grid of work items, don’t do that!</w:t>
      </w:r>
    </w:p>
    <w:p w14:paraId="45C7C7D2" w14:textId="0FA3B125" w:rsidR="00B722CC" w:rsidRDefault="00B722CC" w:rsidP="00B722CC">
      <w:pPr>
        <w:spacing w:after="120"/>
        <w:ind w:right="144"/>
        <w:contextualSpacing/>
        <w:rPr>
          <w:b/>
        </w:rPr>
      </w:pPr>
    </w:p>
    <w:p w14:paraId="15CF955C" w14:textId="6055BF84" w:rsidR="00B722CC" w:rsidRDefault="00B722CC" w:rsidP="00B722CC">
      <w:pPr>
        <w:spacing w:after="120"/>
        <w:ind w:right="144"/>
        <w:contextualSpacing/>
        <w:rPr>
          <w:b/>
        </w:rPr>
      </w:pPr>
    </w:p>
    <w:p w14:paraId="54A10970" w14:textId="4BB0AD23" w:rsidR="00B722CC" w:rsidRDefault="00B722CC" w:rsidP="00B722CC">
      <w:pPr>
        <w:spacing w:after="120"/>
        <w:ind w:right="144"/>
        <w:contextualSpacing/>
        <w:rPr>
          <w:b/>
        </w:rPr>
      </w:pPr>
    </w:p>
    <w:p w14:paraId="53EEF9A5" w14:textId="529E175C" w:rsidR="00B722CC" w:rsidRDefault="00B722CC" w:rsidP="00B722CC">
      <w:pPr>
        <w:spacing w:after="120"/>
        <w:ind w:right="144"/>
        <w:contextualSpacing/>
        <w:rPr>
          <w:b/>
        </w:rPr>
      </w:pPr>
    </w:p>
    <w:p w14:paraId="15F30FCC" w14:textId="240DB524" w:rsidR="00B722CC" w:rsidRDefault="00B722CC" w:rsidP="00B722CC">
      <w:pPr>
        <w:spacing w:after="120"/>
        <w:ind w:right="144"/>
        <w:contextualSpacing/>
        <w:rPr>
          <w:b/>
        </w:rPr>
      </w:pPr>
    </w:p>
    <w:p w14:paraId="3CEAF0EF" w14:textId="77777777" w:rsidR="00B722CC" w:rsidRDefault="00B722CC" w:rsidP="00B722CC">
      <w:pPr>
        <w:spacing w:after="120"/>
        <w:ind w:right="144"/>
        <w:contextualSpacing/>
      </w:pPr>
    </w:p>
    <w:p w14:paraId="79E41680" w14:textId="5A83F89F" w:rsidR="00D559B5" w:rsidRDefault="005B453F" w:rsidP="005B453F">
      <w:pPr>
        <w:numPr>
          <w:ilvl w:val="0"/>
          <w:numId w:val="15"/>
        </w:numPr>
        <w:spacing w:after="120"/>
        <w:ind w:right="144"/>
        <w:contextualSpacing/>
      </w:pPr>
      <w:r>
        <w:lastRenderedPageBreak/>
        <w:t>Click Teams, then Publish.</w:t>
      </w:r>
      <w:r w:rsidR="00FD0ADC">
        <w:t xml:space="preserve"> This will publish the work items to the main </w:t>
      </w:r>
      <w:proofErr w:type="spellStart"/>
      <w:r w:rsidR="00FD0ADC">
        <w:t>PhoSizzleWeb</w:t>
      </w:r>
      <w:proofErr w:type="spellEnd"/>
      <w:r w:rsidR="00FD0ADC">
        <w:t xml:space="preserve"> project, not the specific team. Now we will bulk modify moving </w:t>
      </w:r>
      <w:proofErr w:type="gramStart"/>
      <w:r w:rsidR="00FD0ADC">
        <w:t>all of these</w:t>
      </w:r>
      <w:proofErr w:type="gramEnd"/>
      <w:r w:rsidR="00FD0ADC">
        <w:t xml:space="preserve"> work items to our team project. </w:t>
      </w:r>
    </w:p>
    <w:p w14:paraId="13E5D617" w14:textId="6FCD818E" w:rsidR="00B722CC" w:rsidRDefault="00764C4D" w:rsidP="00B722CC">
      <w:pPr>
        <w:spacing w:after="120"/>
        <w:ind w:left="1800" w:right="144"/>
        <w:contextualSpacing/>
      </w:pPr>
      <w:r>
        <w:rPr>
          <w:noProof/>
        </w:rPr>
        <w:drawing>
          <wp:inline distT="0" distB="0" distL="0" distR="0" wp14:anchorId="39F00AF0" wp14:editId="275D05F3">
            <wp:extent cx="5093033" cy="1271708"/>
            <wp:effectExtent l="0" t="0" r="0" b="508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03950" cy="1274434"/>
                    </a:xfrm>
                    <a:prstGeom prst="rect">
                      <a:avLst/>
                    </a:prstGeom>
                  </pic:spPr>
                </pic:pic>
              </a:graphicData>
            </a:graphic>
          </wp:inline>
        </w:drawing>
      </w:r>
    </w:p>
    <w:p w14:paraId="5DE650EC" w14:textId="2E2B15AA" w:rsidR="005B453F" w:rsidRDefault="00D559B5" w:rsidP="00D559B5">
      <w:pPr>
        <w:numPr>
          <w:ilvl w:val="1"/>
          <w:numId w:val="15"/>
        </w:numPr>
        <w:spacing w:after="120"/>
        <w:ind w:right="144"/>
        <w:contextualSpacing/>
        <w:rPr>
          <w:i/>
        </w:rPr>
      </w:pPr>
      <w:r w:rsidRPr="00D559B5">
        <w:rPr>
          <w:i/>
        </w:rPr>
        <w:t xml:space="preserve">Note: </w:t>
      </w:r>
      <w:r w:rsidR="00663C34" w:rsidRPr="00D559B5">
        <w:rPr>
          <w:i/>
        </w:rPr>
        <w:t xml:space="preserve">You can keep work items / user stories in the backlog of a specific team or for the whole project and move them as needed. Sometimes you do not know which team will handle some work items and it should go into the general project backlog. </w:t>
      </w:r>
    </w:p>
    <w:p w14:paraId="45EAEBD5" w14:textId="75AC90EF" w:rsidR="00F14035" w:rsidRPr="00D559B5" w:rsidRDefault="00F14035" w:rsidP="00D559B5">
      <w:pPr>
        <w:numPr>
          <w:ilvl w:val="1"/>
          <w:numId w:val="15"/>
        </w:numPr>
        <w:spacing w:after="120"/>
        <w:ind w:right="144"/>
        <w:contextualSpacing/>
        <w:rPr>
          <w:i/>
        </w:rPr>
      </w:pPr>
      <w:r>
        <w:rPr>
          <w:i/>
        </w:rPr>
        <w:t>If you want to specify exactly where to get the items from and where to put them</w:t>
      </w:r>
      <w:r w:rsidR="00584041">
        <w:rPr>
          <w:i/>
        </w:rPr>
        <w:t>,</w:t>
      </w:r>
      <w:r>
        <w:rPr>
          <w:i/>
        </w:rPr>
        <w:t xml:space="preserve"> you can do a Query. </w:t>
      </w:r>
      <w:r w:rsidR="00613A0E">
        <w:rPr>
          <w:i/>
        </w:rPr>
        <w:t xml:space="preserve">And in step 7 you would use Query list instead of Input List. </w:t>
      </w:r>
    </w:p>
    <w:p w14:paraId="67BB658B" w14:textId="5C5CC4EC" w:rsidR="005B453F" w:rsidRDefault="0072586F" w:rsidP="005B453F">
      <w:pPr>
        <w:numPr>
          <w:ilvl w:val="0"/>
          <w:numId w:val="15"/>
        </w:numPr>
        <w:spacing w:after="120"/>
        <w:ind w:right="144"/>
        <w:contextualSpacing/>
      </w:pPr>
      <w:r>
        <w:t xml:space="preserve">Go to your general </w:t>
      </w:r>
      <w:proofErr w:type="spellStart"/>
      <w:r>
        <w:t>PhoSizzleWeb</w:t>
      </w:r>
      <w:proofErr w:type="spellEnd"/>
      <w:r>
        <w:t xml:space="preserve"> project, with NO TEAM SELECTED. Click on Stories on the left, they were not added to a specific sprint. They are just in the backlog. You will see them here:</w:t>
      </w:r>
    </w:p>
    <w:p w14:paraId="6DFB79F5" w14:textId="63D4A788" w:rsidR="0072586F" w:rsidRDefault="0072586F" w:rsidP="0072586F">
      <w:pPr>
        <w:spacing w:after="120"/>
        <w:ind w:left="1800" w:right="144"/>
        <w:contextualSpacing/>
      </w:pPr>
      <w:r>
        <w:rPr>
          <w:noProof/>
        </w:rPr>
        <w:drawing>
          <wp:inline distT="0" distB="0" distL="0" distR="0" wp14:anchorId="702BF66D" wp14:editId="037028C8">
            <wp:extent cx="5582450" cy="2286657"/>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05637" cy="2296155"/>
                    </a:xfrm>
                    <a:prstGeom prst="rect">
                      <a:avLst/>
                    </a:prstGeom>
                  </pic:spPr>
                </pic:pic>
              </a:graphicData>
            </a:graphic>
          </wp:inline>
        </w:drawing>
      </w:r>
    </w:p>
    <w:p w14:paraId="19CFA511" w14:textId="6562B246" w:rsidR="009B4188" w:rsidRDefault="0072586F" w:rsidP="00DD4F30">
      <w:pPr>
        <w:numPr>
          <w:ilvl w:val="0"/>
          <w:numId w:val="15"/>
        </w:numPr>
        <w:spacing w:after="120"/>
        <w:ind w:right="144"/>
        <w:contextualSpacing/>
      </w:pPr>
      <w:r>
        <w:t xml:space="preserve">Select all of these user stories by clicking on a part of the User Story away from the hyperlink, like to the side where it says Work Item Type (see a good spot to click on highlighted in yellow in the screenshot </w:t>
      </w:r>
      <w:proofErr w:type="gramStart"/>
      <w:r>
        <w:t>below)…</w:t>
      </w:r>
      <w:proofErr w:type="gramEnd"/>
      <w:r>
        <w:t xml:space="preserve"> Hold Shift, click on the first user story, keep holding shift, click on the last user story, then let go of shift. It should be very lightly highlighted. </w:t>
      </w:r>
      <w:r w:rsidR="00B60471">
        <w:t xml:space="preserve">You will know you got all of them if you see </w:t>
      </w:r>
      <w:proofErr w:type="gramStart"/>
      <w:r w:rsidR="00B60471">
        <w:t>all of</w:t>
      </w:r>
      <w:proofErr w:type="gramEnd"/>
      <w:r w:rsidR="00B60471">
        <w:t xml:space="preserve"> the “…” displaying for each user story. </w:t>
      </w:r>
    </w:p>
    <w:p w14:paraId="2151677A" w14:textId="34C68CF7" w:rsidR="0072586F" w:rsidRDefault="0072586F" w:rsidP="0072586F">
      <w:pPr>
        <w:spacing w:after="120"/>
        <w:ind w:left="1800" w:right="144"/>
        <w:contextualSpacing/>
      </w:pPr>
      <w:r>
        <w:rPr>
          <w:noProof/>
        </w:rPr>
        <w:drawing>
          <wp:inline distT="0" distB="0" distL="0" distR="0" wp14:anchorId="3A85109E" wp14:editId="1DDB5BBC">
            <wp:extent cx="4624421" cy="957269"/>
            <wp:effectExtent l="0" t="0" r="508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4421" cy="957269"/>
                    </a:xfrm>
                    <a:prstGeom prst="rect">
                      <a:avLst/>
                    </a:prstGeom>
                  </pic:spPr>
                </pic:pic>
              </a:graphicData>
            </a:graphic>
          </wp:inline>
        </w:drawing>
      </w:r>
    </w:p>
    <w:p w14:paraId="401AB4ED" w14:textId="42F82D4F" w:rsidR="00B60471" w:rsidRDefault="00B60471" w:rsidP="0072586F">
      <w:pPr>
        <w:spacing w:after="120"/>
        <w:ind w:left="1800" w:right="144"/>
        <w:contextualSpacing/>
      </w:pPr>
    </w:p>
    <w:p w14:paraId="0C9EB32E" w14:textId="77777777" w:rsidR="00C13116" w:rsidRDefault="00B60471" w:rsidP="00B60471">
      <w:pPr>
        <w:pStyle w:val="ListParagraph"/>
        <w:numPr>
          <w:ilvl w:val="0"/>
          <w:numId w:val="15"/>
        </w:numPr>
        <w:spacing w:after="120"/>
        <w:ind w:right="144"/>
      </w:pPr>
      <w:r>
        <w:t xml:space="preserve">On any one of the selected ones, click </w:t>
      </w:r>
      <w:r w:rsidR="00C13116">
        <w:t>Edit.</w:t>
      </w:r>
    </w:p>
    <w:p w14:paraId="45EF0D0F" w14:textId="3474EABE" w:rsidR="00B60471" w:rsidRDefault="00C13116" w:rsidP="00C13116">
      <w:pPr>
        <w:pStyle w:val="ListParagraph"/>
        <w:spacing w:after="120"/>
        <w:ind w:left="1800" w:right="144"/>
      </w:pPr>
      <w:r>
        <w:rPr>
          <w:noProof/>
        </w:rPr>
        <w:drawing>
          <wp:inline distT="0" distB="0" distL="0" distR="0" wp14:anchorId="045E46C8" wp14:editId="2FCE0C46">
            <wp:extent cx="4691097" cy="1909776"/>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91097" cy="1909776"/>
                    </a:xfrm>
                    <a:prstGeom prst="rect">
                      <a:avLst/>
                    </a:prstGeom>
                  </pic:spPr>
                </pic:pic>
              </a:graphicData>
            </a:graphic>
          </wp:inline>
        </w:drawing>
      </w:r>
      <w:r w:rsidR="00B60471">
        <w:t xml:space="preserve"> </w:t>
      </w:r>
    </w:p>
    <w:p w14:paraId="58B56580" w14:textId="075A10D3" w:rsidR="00B60471" w:rsidRDefault="00C13116" w:rsidP="00B60471">
      <w:pPr>
        <w:pStyle w:val="ListParagraph"/>
        <w:numPr>
          <w:ilvl w:val="0"/>
          <w:numId w:val="15"/>
        </w:numPr>
        <w:spacing w:after="120"/>
        <w:ind w:right="144"/>
      </w:pPr>
      <w:r>
        <w:t>Choose Area Path to be Pho Real and Iteration Path to be Sprint 1:</w:t>
      </w:r>
    </w:p>
    <w:p w14:paraId="25442CB2" w14:textId="02E25DE2" w:rsidR="00C13116" w:rsidRDefault="00C13116" w:rsidP="00C13116">
      <w:pPr>
        <w:pStyle w:val="ListParagraph"/>
        <w:spacing w:after="120"/>
        <w:ind w:left="1800" w:right="144"/>
      </w:pPr>
      <w:r>
        <w:rPr>
          <w:noProof/>
        </w:rPr>
        <w:drawing>
          <wp:inline distT="0" distB="0" distL="0" distR="0" wp14:anchorId="41385A94" wp14:editId="38E535A8">
            <wp:extent cx="3888121" cy="1348143"/>
            <wp:effectExtent l="0" t="0" r="0" b="444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96067" cy="1350898"/>
                    </a:xfrm>
                    <a:prstGeom prst="rect">
                      <a:avLst/>
                    </a:prstGeom>
                  </pic:spPr>
                </pic:pic>
              </a:graphicData>
            </a:graphic>
          </wp:inline>
        </w:drawing>
      </w:r>
    </w:p>
    <w:p w14:paraId="0A3E5250" w14:textId="12C54555" w:rsidR="00C13116" w:rsidRDefault="00C13116" w:rsidP="00B60471">
      <w:pPr>
        <w:pStyle w:val="ListParagraph"/>
        <w:numPr>
          <w:ilvl w:val="0"/>
          <w:numId w:val="15"/>
        </w:numPr>
        <w:spacing w:after="120"/>
        <w:ind w:right="144"/>
      </w:pPr>
      <w:r>
        <w:t xml:space="preserve">Click Save. </w:t>
      </w:r>
    </w:p>
    <w:p w14:paraId="35019955" w14:textId="10C0E736" w:rsidR="00C13116" w:rsidRDefault="00C13116" w:rsidP="00B60471">
      <w:pPr>
        <w:pStyle w:val="ListParagraph"/>
        <w:numPr>
          <w:ilvl w:val="0"/>
          <w:numId w:val="15"/>
        </w:numPr>
        <w:spacing w:after="120"/>
        <w:ind w:right="144"/>
      </w:pPr>
      <w:r>
        <w:t>Go to your Pho Real Sprint 1:</w:t>
      </w:r>
    </w:p>
    <w:p w14:paraId="5372B232" w14:textId="53DC78AB" w:rsidR="00C13116" w:rsidRDefault="000C6D43" w:rsidP="00C13116">
      <w:pPr>
        <w:pStyle w:val="ListParagraph"/>
        <w:spacing w:after="120"/>
        <w:ind w:left="1800" w:right="144"/>
      </w:pPr>
      <w:r>
        <w:rPr>
          <w:noProof/>
        </w:rPr>
        <w:drawing>
          <wp:inline distT="0" distB="0" distL="0" distR="0" wp14:anchorId="4C0E1C73" wp14:editId="54B68492">
            <wp:extent cx="5258142" cy="2885355"/>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64841" cy="2889031"/>
                    </a:xfrm>
                    <a:prstGeom prst="rect">
                      <a:avLst/>
                    </a:prstGeom>
                  </pic:spPr>
                </pic:pic>
              </a:graphicData>
            </a:graphic>
          </wp:inline>
        </w:drawing>
      </w:r>
    </w:p>
    <w:p w14:paraId="2610E04F" w14:textId="4380BBA6" w:rsidR="00C13116" w:rsidRDefault="00C13116" w:rsidP="00B60471">
      <w:pPr>
        <w:pStyle w:val="ListParagraph"/>
        <w:numPr>
          <w:ilvl w:val="0"/>
          <w:numId w:val="15"/>
        </w:numPr>
        <w:spacing w:after="120"/>
        <w:ind w:right="144"/>
      </w:pPr>
      <w:r>
        <w:t>Let’s say you wanted to do this directly in Excel.</w:t>
      </w:r>
      <w:r w:rsidR="000C6D43">
        <w:t xml:space="preserve"> The main reason for putting it into the main project is to give a choice if you aren’t sure which team—and to practice bulk Editing in VSTS</w:t>
      </w:r>
      <w:r w:rsidR="00215938">
        <w:t xml:space="preserve"> on the website to move items around</w:t>
      </w:r>
      <w:r w:rsidR="000C6D43">
        <w:t xml:space="preserve">. </w:t>
      </w:r>
    </w:p>
    <w:p w14:paraId="04B500A2" w14:textId="6436476D" w:rsidR="00215938" w:rsidRDefault="00215938" w:rsidP="006209B3">
      <w:pPr>
        <w:pStyle w:val="ListParagraph"/>
        <w:spacing w:after="120"/>
        <w:ind w:left="1800" w:right="144"/>
      </w:pPr>
    </w:p>
    <w:p w14:paraId="115F1C88" w14:textId="5C017E76" w:rsidR="006209B3" w:rsidRDefault="006209B3" w:rsidP="006209B3">
      <w:pPr>
        <w:pStyle w:val="ListParagraph"/>
        <w:spacing w:after="120"/>
        <w:ind w:left="1800" w:right="144"/>
      </w:pPr>
    </w:p>
    <w:p w14:paraId="232C2A3A" w14:textId="3882DA08" w:rsidR="00153970" w:rsidRDefault="00153970" w:rsidP="00C13116">
      <w:pPr>
        <w:pStyle w:val="ListParagraph"/>
        <w:numPr>
          <w:ilvl w:val="0"/>
          <w:numId w:val="15"/>
        </w:numPr>
        <w:spacing w:after="120"/>
        <w:ind w:right="144"/>
      </w:pPr>
      <w:r>
        <w:lastRenderedPageBreak/>
        <w:t xml:space="preserve">Go back to your same sheet in Excel. Under the Teams tab, click Choose Columns. </w:t>
      </w:r>
    </w:p>
    <w:p w14:paraId="24B0A144" w14:textId="019C7ABF" w:rsidR="00153970" w:rsidRDefault="00153970" w:rsidP="00153970">
      <w:pPr>
        <w:pStyle w:val="ListParagraph"/>
        <w:spacing w:after="120"/>
        <w:ind w:left="1800" w:right="144"/>
      </w:pPr>
      <w:r>
        <w:rPr>
          <w:noProof/>
        </w:rPr>
        <w:drawing>
          <wp:inline distT="0" distB="0" distL="0" distR="0" wp14:anchorId="6B1DB3D9" wp14:editId="3804AA09">
            <wp:extent cx="4994005" cy="864453"/>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01448" cy="865741"/>
                    </a:xfrm>
                    <a:prstGeom prst="rect">
                      <a:avLst/>
                    </a:prstGeom>
                  </pic:spPr>
                </pic:pic>
              </a:graphicData>
            </a:graphic>
          </wp:inline>
        </w:drawing>
      </w:r>
    </w:p>
    <w:p w14:paraId="18844F0C" w14:textId="637BDFEF" w:rsidR="0053282F" w:rsidRDefault="0053282F" w:rsidP="00C13116">
      <w:pPr>
        <w:pStyle w:val="ListParagraph"/>
        <w:numPr>
          <w:ilvl w:val="0"/>
          <w:numId w:val="15"/>
        </w:numPr>
        <w:spacing w:after="120"/>
        <w:ind w:right="144"/>
      </w:pPr>
      <w:r>
        <w:t>Find Area Path and Iteration Path, move them to the right column. Hit OK.</w:t>
      </w:r>
    </w:p>
    <w:p w14:paraId="00840CBE" w14:textId="1AB2A27C" w:rsidR="0053282F" w:rsidRDefault="0053282F" w:rsidP="0053282F">
      <w:pPr>
        <w:pStyle w:val="ListParagraph"/>
        <w:spacing w:after="120"/>
        <w:ind w:left="1800" w:right="144"/>
      </w:pPr>
      <w:r>
        <w:rPr>
          <w:noProof/>
        </w:rPr>
        <w:drawing>
          <wp:inline distT="0" distB="0" distL="0" distR="0" wp14:anchorId="52102EF6" wp14:editId="0811C53C">
            <wp:extent cx="3526971" cy="3513325"/>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31736" cy="3518072"/>
                    </a:xfrm>
                    <a:prstGeom prst="rect">
                      <a:avLst/>
                    </a:prstGeom>
                  </pic:spPr>
                </pic:pic>
              </a:graphicData>
            </a:graphic>
          </wp:inline>
        </w:drawing>
      </w:r>
    </w:p>
    <w:p w14:paraId="6A1DE627" w14:textId="6CF0FE9B" w:rsidR="00CD27BB" w:rsidRDefault="00CD27BB" w:rsidP="00C13116">
      <w:pPr>
        <w:pStyle w:val="ListParagraph"/>
        <w:numPr>
          <w:ilvl w:val="0"/>
          <w:numId w:val="15"/>
        </w:numPr>
        <w:spacing w:after="120"/>
        <w:ind w:right="144"/>
      </w:pPr>
      <w:r>
        <w:t xml:space="preserve">In the Team tab, hit the Refresh button. Then it will be greyed out and you will see your Area Path and Iteration Path. </w:t>
      </w:r>
    </w:p>
    <w:p w14:paraId="74647AA0" w14:textId="0F7CD2EC" w:rsidR="00CD27BB" w:rsidRDefault="00CD27BB" w:rsidP="00CD27BB">
      <w:pPr>
        <w:pStyle w:val="ListParagraph"/>
        <w:spacing w:after="120"/>
        <w:ind w:left="1800" w:right="144"/>
      </w:pPr>
      <w:r>
        <w:rPr>
          <w:noProof/>
        </w:rPr>
        <w:drawing>
          <wp:inline distT="0" distB="0" distL="0" distR="0" wp14:anchorId="42B45F7B" wp14:editId="1CBFD0EC">
            <wp:extent cx="5214976" cy="1404948"/>
            <wp:effectExtent l="0" t="0" r="5080" b="508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14976" cy="1404948"/>
                    </a:xfrm>
                    <a:prstGeom prst="rect">
                      <a:avLst/>
                    </a:prstGeom>
                  </pic:spPr>
                </pic:pic>
              </a:graphicData>
            </a:graphic>
          </wp:inline>
        </w:drawing>
      </w:r>
    </w:p>
    <w:p w14:paraId="0FAE57B3" w14:textId="0DB99AC3" w:rsidR="00C13116" w:rsidRDefault="007B3788" w:rsidP="00B60471">
      <w:pPr>
        <w:pStyle w:val="ListParagraph"/>
        <w:numPr>
          <w:ilvl w:val="0"/>
          <w:numId w:val="15"/>
        </w:numPr>
        <w:spacing w:after="120"/>
        <w:ind w:right="144"/>
      </w:pPr>
      <w:r>
        <w:t xml:space="preserve">Add two more entries by copy pasting a row into the row below. Change the text to be different. </w:t>
      </w:r>
    </w:p>
    <w:p w14:paraId="2472EEA7" w14:textId="2A03CB6D" w:rsidR="009301B9" w:rsidRDefault="009301B9" w:rsidP="00B60471">
      <w:pPr>
        <w:pStyle w:val="ListParagraph"/>
        <w:numPr>
          <w:ilvl w:val="0"/>
          <w:numId w:val="15"/>
        </w:numPr>
        <w:spacing w:after="120"/>
        <w:ind w:right="144"/>
      </w:pPr>
      <w:r>
        <w:t xml:space="preserve">Based on the </w:t>
      </w:r>
      <w:proofErr w:type="gramStart"/>
      <w:r>
        <w:t>instructions  given</w:t>
      </w:r>
      <w:proofErr w:type="gramEnd"/>
      <w:r>
        <w:t xml:space="preserve"> before, try adding the Tags column.</w:t>
      </w:r>
    </w:p>
    <w:p w14:paraId="3F2DD3CE" w14:textId="7152CCBA" w:rsidR="007B3788" w:rsidRDefault="009301B9" w:rsidP="00B60471">
      <w:pPr>
        <w:pStyle w:val="ListParagraph"/>
        <w:numPr>
          <w:ilvl w:val="0"/>
          <w:numId w:val="15"/>
        </w:numPr>
        <w:spacing w:after="120"/>
        <w:ind w:right="144"/>
      </w:pPr>
      <w:r>
        <w:t xml:space="preserve">Add tags to your </w:t>
      </w:r>
      <w:r w:rsidR="006E2D09">
        <w:t>user stories</w:t>
      </w:r>
      <w:r>
        <w:t>.</w:t>
      </w:r>
    </w:p>
    <w:p w14:paraId="59D32D6C" w14:textId="77777777" w:rsidR="009301B9" w:rsidRDefault="009301B9" w:rsidP="009301B9">
      <w:pPr>
        <w:spacing w:after="120"/>
        <w:ind w:right="144"/>
      </w:pPr>
    </w:p>
    <w:p w14:paraId="324B9C0E" w14:textId="51EDA047" w:rsidR="009301B9" w:rsidRDefault="009301B9" w:rsidP="00B60471">
      <w:pPr>
        <w:pStyle w:val="ListParagraph"/>
        <w:numPr>
          <w:ilvl w:val="0"/>
          <w:numId w:val="15"/>
        </w:numPr>
        <w:spacing w:after="120"/>
        <w:ind w:right="144"/>
      </w:pPr>
      <w:r>
        <w:lastRenderedPageBreak/>
        <w:t>Your final sheet should look like the following (note the actual content doesn’t matter):</w:t>
      </w:r>
    </w:p>
    <w:p w14:paraId="0493FEBC" w14:textId="41CEF148" w:rsidR="009301B9" w:rsidRDefault="003073DA" w:rsidP="009301B9">
      <w:pPr>
        <w:pStyle w:val="ListParagraph"/>
        <w:spacing w:after="120"/>
        <w:ind w:left="1800" w:right="144"/>
      </w:pPr>
      <w:r>
        <w:rPr>
          <w:noProof/>
        </w:rPr>
        <w:drawing>
          <wp:inline distT="0" distB="0" distL="0" distR="0" wp14:anchorId="5A090C53" wp14:editId="282AA744">
            <wp:extent cx="5548353" cy="909644"/>
            <wp:effectExtent l="0" t="0" r="0" b="508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48353" cy="909644"/>
                    </a:xfrm>
                    <a:prstGeom prst="rect">
                      <a:avLst/>
                    </a:prstGeom>
                  </pic:spPr>
                </pic:pic>
              </a:graphicData>
            </a:graphic>
          </wp:inline>
        </w:drawing>
      </w:r>
    </w:p>
    <w:p w14:paraId="3B0B3471" w14:textId="1D4BDC7E" w:rsidR="003073DA" w:rsidRDefault="003217DB" w:rsidP="003073DA">
      <w:pPr>
        <w:pStyle w:val="ListParagraph"/>
        <w:numPr>
          <w:ilvl w:val="0"/>
          <w:numId w:val="15"/>
        </w:numPr>
        <w:spacing w:after="120"/>
        <w:ind w:right="144"/>
      </w:pPr>
      <w:r>
        <w:t xml:space="preserve">Make sure that your selector is INSIDE of the actual table. </w:t>
      </w:r>
    </w:p>
    <w:p w14:paraId="02568034" w14:textId="2D7D714B" w:rsidR="003217DB" w:rsidRDefault="003217DB" w:rsidP="003073DA">
      <w:pPr>
        <w:pStyle w:val="ListParagraph"/>
        <w:numPr>
          <w:ilvl w:val="0"/>
          <w:numId w:val="15"/>
        </w:numPr>
        <w:spacing w:after="120"/>
        <w:ind w:right="144"/>
      </w:pPr>
      <w:r>
        <w:t xml:space="preserve">Select the Teams </w:t>
      </w:r>
      <w:proofErr w:type="gramStart"/>
      <w:r>
        <w:t>tab.</w:t>
      </w:r>
      <w:proofErr w:type="gramEnd"/>
      <w:r>
        <w:t xml:space="preserve"> Hit Publish. </w:t>
      </w:r>
    </w:p>
    <w:p w14:paraId="39470AD1" w14:textId="16918F5B" w:rsidR="003217DB" w:rsidRDefault="003217DB" w:rsidP="003073DA">
      <w:pPr>
        <w:pStyle w:val="ListParagraph"/>
        <w:numPr>
          <w:ilvl w:val="0"/>
          <w:numId w:val="15"/>
        </w:numPr>
        <w:spacing w:after="120"/>
        <w:ind w:right="144"/>
      </w:pPr>
      <w:r>
        <w:t>Go back to VSTS and you should see you</w:t>
      </w:r>
      <w:r w:rsidR="00BC3F7F">
        <w:t>r new User Stories appear in the right Team and Iteration:</w:t>
      </w:r>
    </w:p>
    <w:p w14:paraId="6935524C" w14:textId="56228810" w:rsidR="00BC3F7F" w:rsidRDefault="00BC3F7F" w:rsidP="00BC3F7F">
      <w:pPr>
        <w:pStyle w:val="ListParagraph"/>
        <w:spacing w:after="120"/>
        <w:ind w:left="1800" w:right="144"/>
      </w:pPr>
      <w:r>
        <w:rPr>
          <w:noProof/>
        </w:rPr>
        <w:drawing>
          <wp:inline distT="0" distB="0" distL="0" distR="0" wp14:anchorId="076F6AA2" wp14:editId="585A889D">
            <wp:extent cx="5691229" cy="2109803"/>
            <wp:effectExtent l="0" t="0" r="5080" b="508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91229" cy="2109803"/>
                    </a:xfrm>
                    <a:prstGeom prst="rect">
                      <a:avLst/>
                    </a:prstGeom>
                  </pic:spPr>
                </pic:pic>
              </a:graphicData>
            </a:graphic>
          </wp:inline>
        </w:drawing>
      </w:r>
    </w:p>
    <w:p w14:paraId="05CAB90A" w14:textId="2F4E53C2" w:rsidR="00BC3F7F" w:rsidRDefault="00BC3F7F" w:rsidP="00BC3F7F">
      <w:pPr>
        <w:pStyle w:val="ListParagraph"/>
        <w:numPr>
          <w:ilvl w:val="0"/>
          <w:numId w:val="15"/>
        </w:numPr>
        <w:spacing w:after="120"/>
        <w:ind w:right="144"/>
      </w:pPr>
      <w:r>
        <w:t xml:space="preserve">You should see tags on </w:t>
      </w:r>
      <w:proofErr w:type="gramStart"/>
      <w:r>
        <w:t>all of</w:t>
      </w:r>
      <w:proofErr w:type="gramEnd"/>
      <w:r>
        <w:t xml:space="preserve"> your User Stories, for example:</w:t>
      </w:r>
    </w:p>
    <w:p w14:paraId="6AEFFAA9" w14:textId="14FDB0F7" w:rsidR="00BC3F7F" w:rsidRDefault="00BC3F7F" w:rsidP="00BC3F7F">
      <w:pPr>
        <w:pStyle w:val="ListParagraph"/>
        <w:spacing w:after="120"/>
        <w:ind w:left="1800" w:right="144"/>
      </w:pPr>
      <w:r>
        <w:rPr>
          <w:noProof/>
        </w:rPr>
        <w:drawing>
          <wp:inline distT="0" distB="0" distL="0" distR="0" wp14:anchorId="637AA196" wp14:editId="7295D79F">
            <wp:extent cx="4062442" cy="1585924"/>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2442" cy="1585924"/>
                    </a:xfrm>
                    <a:prstGeom prst="rect">
                      <a:avLst/>
                    </a:prstGeom>
                  </pic:spPr>
                </pic:pic>
              </a:graphicData>
            </a:graphic>
          </wp:inline>
        </w:drawing>
      </w:r>
    </w:p>
    <w:p w14:paraId="002BD424" w14:textId="77777777" w:rsidR="003073DA" w:rsidRPr="009B4188" w:rsidRDefault="003073DA" w:rsidP="009301B9">
      <w:pPr>
        <w:pStyle w:val="ListParagraph"/>
        <w:spacing w:after="120"/>
        <w:ind w:left="1800" w:right="144"/>
      </w:pPr>
    </w:p>
    <w:p w14:paraId="37C4BB91" w14:textId="77777777" w:rsidR="009B4188" w:rsidRPr="009B4188" w:rsidRDefault="009B4188" w:rsidP="009B4188">
      <w:pPr>
        <w:pStyle w:val="TaskName"/>
      </w:pPr>
      <w:r w:rsidRPr="009B4188">
        <w:t>Adding Backlog Items in VSTS</w:t>
      </w:r>
    </w:p>
    <w:p w14:paraId="115C7548" w14:textId="4ACE304A" w:rsidR="009B4188" w:rsidRDefault="009B4188" w:rsidP="00DD4F30">
      <w:pPr>
        <w:numPr>
          <w:ilvl w:val="0"/>
          <w:numId w:val="16"/>
        </w:numPr>
        <w:spacing w:after="120"/>
        <w:ind w:right="144"/>
        <w:contextualSpacing/>
      </w:pPr>
      <w:r w:rsidRPr="009B4188">
        <w:t xml:space="preserve">Click on the </w:t>
      </w:r>
      <w:r w:rsidR="00DD4F30">
        <w:t>Mobile Pho(ne)</w:t>
      </w:r>
      <w:r w:rsidR="00BC3F7F">
        <w:t xml:space="preserve"> project. Create the following </w:t>
      </w:r>
      <w:r w:rsidR="00791317">
        <w:t>5</w:t>
      </w:r>
      <w:r w:rsidR="00DD4F30">
        <w:t xml:space="preserve"> work items using either VSTS</w:t>
      </w:r>
      <w:r w:rsidR="00BC3F7F">
        <w:t xml:space="preserve"> or the Excel Bulk edit process. </w:t>
      </w:r>
      <w:r w:rsidR="004455D7">
        <w:t xml:space="preserve">Just do the title, don’t worry about description / other boxes for now since this is just an example. </w:t>
      </w:r>
    </w:p>
    <w:p w14:paraId="011BFBE4" w14:textId="77777777" w:rsidR="00A85F88" w:rsidRPr="009B4188" w:rsidRDefault="00A85F88" w:rsidP="003F362B">
      <w:pPr>
        <w:spacing w:after="120"/>
        <w:ind w:right="144"/>
        <w:contextualSpacing/>
      </w:pPr>
    </w:p>
    <w:p w14:paraId="230C0933" w14:textId="7DC99A9A" w:rsidR="009B4188" w:rsidRPr="009B4188" w:rsidRDefault="009B4188" w:rsidP="00A85F88">
      <w:pPr>
        <w:spacing w:after="120"/>
        <w:ind w:left="1800" w:right="144"/>
        <w:contextualSpacing/>
      </w:pPr>
    </w:p>
    <w:p w14:paraId="6C224CB9" w14:textId="77777777" w:rsidR="009B4188" w:rsidRDefault="009B4188" w:rsidP="009B4188">
      <w:pPr>
        <w:pStyle w:val="ListParagraph"/>
        <w:spacing w:after="120"/>
        <w:ind w:left="1800" w:right="144"/>
      </w:pPr>
    </w:p>
    <w:p w14:paraId="78CC2313" w14:textId="79DCB8D5" w:rsidR="00261CA4" w:rsidRDefault="00261CA4" w:rsidP="00261CA4">
      <w:pPr>
        <w:spacing w:after="120"/>
        <w:ind w:right="144"/>
      </w:pPr>
    </w:p>
    <w:p w14:paraId="33E6AA3E" w14:textId="34E3C428" w:rsidR="00B97796" w:rsidRDefault="00B97796" w:rsidP="00B97796">
      <w:pPr>
        <w:pStyle w:val="ExerciseHeading"/>
      </w:pPr>
      <w:r>
        <w:lastRenderedPageBreak/>
        <w:t xml:space="preserve">Exercise 5: Setup Your </w:t>
      </w:r>
      <w:r w:rsidR="003828BE">
        <w:t>Board</w:t>
      </w:r>
      <w:r>
        <w:t xml:space="preserve"> (</w:t>
      </w:r>
      <w:r w:rsidR="003828BE">
        <w:t>20</w:t>
      </w:r>
      <w:r>
        <w:t xml:space="preserve"> mins)</w:t>
      </w:r>
    </w:p>
    <w:p w14:paraId="36E572E9" w14:textId="1B9A68F2" w:rsidR="00D53961" w:rsidRDefault="00D53961" w:rsidP="00B97796">
      <w:pPr>
        <w:pStyle w:val="ListParagraph"/>
      </w:pPr>
      <w:r>
        <w:t xml:space="preserve">The work items on the board are called Cards. </w:t>
      </w:r>
    </w:p>
    <w:p w14:paraId="17FF9AE3" w14:textId="77777777" w:rsidR="00D53961" w:rsidRDefault="00D53961" w:rsidP="00B97796">
      <w:pPr>
        <w:pStyle w:val="ListParagraph"/>
      </w:pPr>
    </w:p>
    <w:p w14:paraId="1A753BF5" w14:textId="5D621D01" w:rsidR="00C2590D" w:rsidRDefault="00C2590D" w:rsidP="00B97796">
      <w:pPr>
        <w:pStyle w:val="ListParagraph"/>
      </w:pPr>
      <w:r>
        <w:t>The Pho Real team wants the following customizations to their board:</w:t>
      </w:r>
    </w:p>
    <w:p w14:paraId="0609AB3F" w14:textId="265E1B2C" w:rsidR="00266E5E" w:rsidRDefault="00266E5E" w:rsidP="00D53961">
      <w:pPr>
        <w:pStyle w:val="ListParagraph"/>
        <w:numPr>
          <w:ilvl w:val="0"/>
          <w:numId w:val="20"/>
        </w:numPr>
      </w:pPr>
      <w:r>
        <w:t xml:space="preserve">They want the ID to show on the Task card. </w:t>
      </w:r>
    </w:p>
    <w:p w14:paraId="03F7E55B" w14:textId="77777777" w:rsidR="00286076" w:rsidRPr="00286076" w:rsidRDefault="00286076" w:rsidP="00286076">
      <w:pPr>
        <w:pStyle w:val="ListParagraph"/>
        <w:numPr>
          <w:ilvl w:val="0"/>
          <w:numId w:val="20"/>
        </w:numPr>
      </w:pPr>
      <w:r w:rsidRPr="00286076">
        <w:t xml:space="preserve">They want the work item type and created date to be shown on the Task card. </w:t>
      </w:r>
    </w:p>
    <w:p w14:paraId="6620927F" w14:textId="44E77673" w:rsidR="00A92F8E" w:rsidRDefault="00D53961" w:rsidP="00D53961">
      <w:pPr>
        <w:pStyle w:val="ListParagraph"/>
        <w:numPr>
          <w:ilvl w:val="0"/>
          <w:numId w:val="20"/>
        </w:numPr>
      </w:pPr>
      <w:r>
        <w:t xml:space="preserve">They want all cards with the </w:t>
      </w:r>
      <w:r w:rsidR="00C272DA">
        <w:t>tag</w:t>
      </w:r>
      <w:r>
        <w:t xml:space="preserve"> </w:t>
      </w:r>
      <w:r w:rsidR="00C272DA">
        <w:t>Mobile</w:t>
      </w:r>
      <w:r>
        <w:t xml:space="preserve"> to be Red.</w:t>
      </w:r>
    </w:p>
    <w:p w14:paraId="21B8200E" w14:textId="77777777" w:rsidR="00D53961" w:rsidRDefault="00D53961" w:rsidP="00B97796">
      <w:pPr>
        <w:pStyle w:val="ListParagraph"/>
      </w:pPr>
    </w:p>
    <w:p w14:paraId="5381C25E" w14:textId="67393E84" w:rsidR="00C2590D" w:rsidRDefault="00A87CE2" w:rsidP="00B97796">
      <w:pPr>
        <w:pStyle w:val="ListParagraph"/>
      </w:pPr>
      <w:r>
        <w:t xml:space="preserve">The Pho </w:t>
      </w:r>
      <w:proofErr w:type="spellStart"/>
      <w:r>
        <w:t>Sho</w:t>
      </w:r>
      <w:proofErr w:type="spellEnd"/>
      <w:r>
        <w:t xml:space="preserve"> team isn’t really picky and doesn’t want anything customized. </w:t>
      </w:r>
    </w:p>
    <w:p w14:paraId="469B4B3B" w14:textId="77777777" w:rsidR="00A87CE2" w:rsidRDefault="00A87CE2" w:rsidP="00B97796">
      <w:pPr>
        <w:pStyle w:val="ListParagraph"/>
      </w:pPr>
    </w:p>
    <w:p w14:paraId="71789A94" w14:textId="18F2632C" w:rsidR="00B97796" w:rsidRDefault="00B97796" w:rsidP="00B97796">
      <w:pPr>
        <w:pStyle w:val="ListParagraph"/>
      </w:pPr>
      <w:r>
        <w:t xml:space="preserve">I will show you the difference of the Kanban Board for the </w:t>
      </w:r>
      <w:proofErr w:type="spellStart"/>
      <w:r>
        <w:t>The</w:t>
      </w:r>
      <w:proofErr w:type="spellEnd"/>
      <w:r>
        <w:t xml:space="preserve"> Mobile Pho(ne) team</w:t>
      </w:r>
      <w:r w:rsidR="00EA0EB6">
        <w:t xml:space="preserve"> and </w:t>
      </w:r>
      <w:proofErr w:type="gramStart"/>
      <w:r w:rsidR="00EA0EB6">
        <w:t>how to</w:t>
      </w:r>
      <w:proofErr w:type="gramEnd"/>
      <w:r w:rsidR="00EA0EB6">
        <w:t xml:space="preserve"> setup their board. </w:t>
      </w:r>
      <w:r w:rsidR="00D53961">
        <w:t>The Mobile Pho(ne) team wants the following customizations:</w:t>
      </w:r>
    </w:p>
    <w:p w14:paraId="25D34EE6" w14:textId="6BE4DF3C" w:rsidR="00D53961" w:rsidRDefault="00D53961" w:rsidP="004A2DFA">
      <w:pPr>
        <w:pStyle w:val="ListParagraph"/>
        <w:numPr>
          <w:ilvl w:val="0"/>
          <w:numId w:val="21"/>
        </w:numPr>
      </w:pPr>
      <w:r>
        <w:t xml:space="preserve">They want 2 </w:t>
      </w:r>
      <w:r w:rsidR="007617D5">
        <w:t>additional</w:t>
      </w:r>
      <w:r>
        <w:t xml:space="preserve"> columns: </w:t>
      </w:r>
      <w:r w:rsidR="007617D5">
        <w:t xml:space="preserve">With Impediments and UAT Testing. </w:t>
      </w:r>
    </w:p>
    <w:p w14:paraId="4654E98C" w14:textId="50796197" w:rsidR="007617D5" w:rsidRDefault="007617D5" w:rsidP="004A2DFA">
      <w:pPr>
        <w:pStyle w:val="ListParagraph"/>
        <w:numPr>
          <w:ilvl w:val="0"/>
          <w:numId w:val="21"/>
        </w:numPr>
      </w:pPr>
      <w:r>
        <w:t xml:space="preserve">They want a </w:t>
      </w:r>
      <w:proofErr w:type="spellStart"/>
      <w:r>
        <w:t>Swimlane</w:t>
      </w:r>
      <w:proofErr w:type="spellEnd"/>
      <w:r>
        <w:t xml:space="preserve"> for Expedite</w:t>
      </w:r>
    </w:p>
    <w:p w14:paraId="5BA1BCDD" w14:textId="4F3F3F59" w:rsidR="007617D5" w:rsidRDefault="007617D5" w:rsidP="004A2DFA">
      <w:pPr>
        <w:pStyle w:val="ListParagraph"/>
        <w:numPr>
          <w:ilvl w:val="0"/>
          <w:numId w:val="21"/>
        </w:numPr>
      </w:pPr>
      <w:r>
        <w:t>They want anything tagged mobile to be have the tag color be yellow</w:t>
      </w:r>
    </w:p>
    <w:p w14:paraId="486E1DF6" w14:textId="77777777" w:rsidR="007617D5" w:rsidRDefault="007617D5" w:rsidP="00B97796">
      <w:pPr>
        <w:pStyle w:val="ListParagraph"/>
      </w:pPr>
    </w:p>
    <w:p w14:paraId="34557E16" w14:textId="77777777" w:rsidR="00B97796" w:rsidRDefault="00B97796" w:rsidP="00B97796">
      <w:pPr>
        <w:pStyle w:val="TaskHeading"/>
      </w:pPr>
      <w:r>
        <w:t>Tasks</w:t>
      </w:r>
    </w:p>
    <w:p w14:paraId="4ED2CEAF" w14:textId="29E37A33" w:rsidR="00B97796" w:rsidRDefault="00B97796" w:rsidP="00B97796">
      <w:pPr>
        <w:pStyle w:val="TaskName"/>
        <w:numPr>
          <w:ilvl w:val="0"/>
          <w:numId w:val="19"/>
        </w:numPr>
      </w:pPr>
      <w:r>
        <w:t xml:space="preserve">Setup the </w:t>
      </w:r>
      <w:r w:rsidR="00AC5235">
        <w:t>Sprint Board for the Pho Real Team</w:t>
      </w:r>
    </w:p>
    <w:p w14:paraId="200B0688" w14:textId="77777777" w:rsidR="00514903" w:rsidRDefault="00B97796" w:rsidP="00514903">
      <w:pPr>
        <w:pStyle w:val="ListParagraph"/>
        <w:numPr>
          <w:ilvl w:val="0"/>
          <w:numId w:val="22"/>
        </w:numPr>
        <w:spacing w:after="120"/>
        <w:ind w:right="144"/>
      </w:pPr>
      <w:r>
        <w:t xml:space="preserve">Click on the Pho </w:t>
      </w:r>
      <w:r w:rsidR="00AC5235">
        <w:t>Real</w:t>
      </w:r>
      <w:r w:rsidR="004A08E2">
        <w:t xml:space="preserve"> team. Go to Work and Board. </w:t>
      </w:r>
    </w:p>
    <w:p w14:paraId="084FEE5D" w14:textId="7DDBAF42" w:rsidR="00B97796" w:rsidRDefault="00514903" w:rsidP="00514903">
      <w:pPr>
        <w:pStyle w:val="ListParagraph"/>
        <w:numPr>
          <w:ilvl w:val="0"/>
          <w:numId w:val="22"/>
        </w:numPr>
        <w:spacing w:after="120"/>
        <w:ind w:right="144"/>
      </w:pPr>
      <w:r>
        <w:t>Click on the settings gear on the board.</w:t>
      </w:r>
    </w:p>
    <w:p w14:paraId="598953D0" w14:textId="4CA85FB7" w:rsidR="00514903" w:rsidRDefault="00514903" w:rsidP="00514903">
      <w:pPr>
        <w:pStyle w:val="ListParagraph"/>
        <w:spacing w:after="120"/>
        <w:ind w:left="1440" w:right="144"/>
      </w:pPr>
      <w:r>
        <w:rPr>
          <w:noProof/>
        </w:rPr>
        <w:drawing>
          <wp:inline distT="0" distB="0" distL="0" distR="0" wp14:anchorId="48D06186" wp14:editId="7D3A3076">
            <wp:extent cx="4481545" cy="1919302"/>
            <wp:effectExtent l="0" t="0" r="0" b="508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81545" cy="1919302"/>
                    </a:xfrm>
                    <a:prstGeom prst="rect">
                      <a:avLst/>
                    </a:prstGeom>
                  </pic:spPr>
                </pic:pic>
              </a:graphicData>
            </a:graphic>
          </wp:inline>
        </w:drawing>
      </w:r>
    </w:p>
    <w:p w14:paraId="726CC4D2" w14:textId="664D3FAD" w:rsidR="00286076" w:rsidRDefault="00286076" w:rsidP="00514903">
      <w:pPr>
        <w:pStyle w:val="ListParagraph"/>
        <w:spacing w:after="120"/>
        <w:ind w:left="1440" w:right="144"/>
      </w:pPr>
    </w:p>
    <w:p w14:paraId="3C90CA81" w14:textId="107CC5F7" w:rsidR="00286076" w:rsidRDefault="00286076" w:rsidP="00514903">
      <w:pPr>
        <w:pStyle w:val="ListParagraph"/>
        <w:spacing w:after="120"/>
        <w:ind w:left="1440" w:right="144"/>
      </w:pPr>
    </w:p>
    <w:p w14:paraId="1DC35E16" w14:textId="1A290988" w:rsidR="00286076" w:rsidRDefault="00286076" w:rsidP="00514903">
      <w:pPr>
        <w:pStyle w:val="ListParagraph"/>
        <w:spacing w:after="120"/>
        <w:ind w:left="1440" w:right="144"/>
      </w:pPr>
    </w:p>
    <w:p w14:paraId="335F6A4B" w14:textId="3CE40FEA" w:rsidR="00286076" w:rsidRDefault="00286076" w:rsidP="00514903">
      <w:pPr>
        <w:pStyle w:val="ListParagraph"/>
        <w:spacing w:after="120"/>
        <w:ind w:left="1440" w:right="144"/>
      </w:pPr>
    </w:p>
    <w:p w14:paraId="14435DB3" w14:textId="6B6E54BA" w:rsidR="00286076" w:rsidRDefault="00286076" w:rsidP="00514903">
      <w:pPr>
        <w:pStyle w:val="ListParagraph"/>
        <w:spacing w:after="120"/>
        <w:ind w:left="1440" w:right="144"/>
      </w:pPr>
    </w:p>
    <w:p w14:paraId="02B55936" w14:textId="549542FD" w:rsidR="00286076" w:rsidRDefault="00286076" w:rsidP="00514903">
      <w:pPr>
        <w:pStyle w:val="ListParagraph"/>
        <w:spacing w:after="120"/>
        <w:ind w:left="1440" w:right="144"/>
      </w:pPr>
    </w:p>
    <w:p w14:paraId="7D37BAC0" w14:textId="286DCBE8" w:rsidR="00286076" w:rsidRDefault="00286076" w:rsidP="00514903">
      <w:pPr>
        <w:pStyle w:val="ListParagraph"/>
        <w:spacing w:after="120"/>
        <w:ind w:left="1440" w:right="144"/>
      </w:pPr>
    </w:p>
    <w:p w14:paraId="1734388F" w14:textId="745B645C" w:rsidR="00286076" w:rsidRDefault="00286076" w:rsidP="00514903">
      <w:pPr>
        <w:pStyle w:val="ListParagraph"/>
        <w:spacing w:after="120"/>
        <w:ind w:left="1440" w:right="144"/>
      </w:pPr>
    </w:p>
    <w:p w14:paraId="712604E5" w14:textId="361C8E6A" w:rsidR="00286076" w:rsidRDefault="00286076" w:rsidP="00514903">
      <w:pPr>
        <w:pStyle w:val="ListParagraph"/>
        <w:spacing w:after="120"/>
        <w:ind w:left="1440" w:right="144"/>
      </w:pPr>
    </w:p>
    <w:p w14:paraId="00904923" w14:textId="77777777" w:rsidR="00286076" w:rsidRDefault="00286076" w:rsidP="00514903">
      <w:pPr>
        <w:pStyle w:val="ListParagraph"/>
        <w:spacing w:after="120"/>
        <w:ind w:left="1440" w:right="144"/>
      </w:pPr>
    </w:p>
    <w:p w14:paraId="10873956" w14:textId="3A1F4CC2" w:rsidR="00266E5E" w:rsidRDefault="002D7E57" w:rsidP="00514903">
      <w:pPr>
        <w:pStyle w:val="ListParagraph"/>
        <w:numPr>
          <w:ilvl w:val="0"/>
          <w:numId w:val="22"/>
        </w:numPr>
        <w:spacing w:after="120"/>
        <w:ind w:right="144"/>
      </w:pPr>
      <w:r>
        <w:lastRenderedPageBreak/>
        <w:t xml:space="preserve">In the Fields Tab on the </w:t>
      </w:r>
      <w:proofErr w:type="gramStart"/>
      <w:r>
        <w:t>left..</w:t>
      </w:r>
      <w:proofErr w:type="gramEnd"/>
      <w:r>
        <w:t xml:space="preserve"> </w:t>
      </w:r>
      <w:r w:rsidR="00286076">
        <w:t>Check the box for Show ID. Click on Additional Fields +</w:t>
      </w:r>
      <w:r>
        <w:t>Field</w:t>
      </w:r>
      <w:r w:rsidR="00286076">
        <w:t xml:space="preserve"> and</w:t>
      </w:r>
      <w:r>
        <w:t xml:space="preserve"> add the Work Item Type and Create Date. </w:t>
      </w:r>
      <w:r w:rsidR="00286076">
        <w:t xml:space="preserve"> </w:t>
      </w:r>
    </w:p>
    <w:p w14:paraId="27717FE3" w14:textId="465DBCF5" w:rsidR="00286076" w:rsidRDefault="00286076" w:rsidP="00286076">
      <w:pPr>
        <w:pStyle w:val="ListParagraph"/>
        <w:spacing w:after="120"/>
        <w:ind w:left="1440" w:right="144"/>
      </w:pPr>
      <w:r>
        <w:rPr>
          <w:noProof/>
        </w:rPr>
        <w:drawing>
          <wp:inline distT="0" distB="0" distL="0" distR="0" wp14:anchorId="62DBB663" wp14:editId="1BFB81B2">
            <wp:extent cx="4395267" cy="3624168"/>
            <wp:effectExtent l="0" t="0" r="571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98134" cy="3626532"/>
                    </a:xfrm>
                    <a:prstGeom prst="rect">
                      <a:avLst/>
                    </a:prstGeom>
                  </pic:spPr>
                </pic:pic>
              </a:graphicData>
            </a:graphic>
          </wp:inline>
        </w:drawing>
      </w:r>
    </w:p>
    <w:p w14:paraId="1526DF05" w14:textId="7E1F04E2" w:rsidR="00C272DA" w:rsidRDefault="00C272DA" w:rsidP="00C272DA">
      <w:pPr>
        <w:pStyle w:val="ListParagraph"/>
        <w:numPr>
          <w:ilvl w:val="0"/>
          <w:numId w:val="22"/>
        </w:numPr>
        <w:spacing w:after="120"/>
        <w:ind w:right="144"/>
      </w:pPr>
      <w:r>
        <w:t xml:space="preserve">Click on the Styles Tab, </w:t>
      </w:r>
      <w:r w:rsidR="0089041F">
        <w:t xml:space="preserve">add a new Style Rule called “Menu Red” and choose the color and make it so Tags Contains Mobile. Or, some other tag that is on your board if you varied the names and tags. </w:t>
      </w:r>
    </w:p>
    <w:p w14:paraId="070B4C9D" w14:textId="0E411CDA" w:rsidR="0089041F" w:rsidRDefault="0089041F" w:rsidP="0089041F">
      <w:pPr>
        <w:pStyle w:val="ListParagraph"/>
        <w:spacing w:after="120"/>
        <w:ind w:left="1440" w:right="144"/>
      </w:pPr>
      <w:r>
        <w:rPr>
          <w:noProof/>
        </w:rPr>
        <w:drawing>
          <wp:inline distT="0" distB="0" distL="0" distR="0" wp14:anchorId="72C8D135" wp14:editId="1D0ED3E5">
            <wp:extent cx="3005159" cy="2633682"/>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05159" cy="2633682"/>
                    </a:xfrm>
                    <a:prstGeom prst="rect">
                      <a:avLst/>
                    </a:prstGeom>
                  </pic:spPr>
                </pic:pic>
              </a:graphicData>
            </a:graphic>
          </wp:inline>
        </w:drawing>
      </w:r>
    </w:p>
    <w:p w14:paraId="72FC808E" w14:textId="030EFC40" w:rsidR="0089041F" w:rsidRDefault="0089041F" w:rsidP="0089041F">
      <w:pPr>
        <w:pStyle w:val="ListParagraph"/>
        <w:spacing w:after="120"/>
        <w:ind w:left="1440" w:right="144"/>
      </w:pPr>
    </w:p>
    <w:p w14:paraId="70EFDAC5" w14:textId="76E4F299" w:rsidR="0089041F" w:rsidRDefault="0089041F" w:rsidP="0089041F">
      <w:pPr>
        <w:pStyle w:val="ListParagraph"/>
        <w:spacing w:after="120"/>
        <w:ind w:left="1440" w:right="144"/>
      </w:pPr>
    </w:p>
    <w:p w14:paraId="483BC667" w14:textId="4CCC8B29" w:rsidR="0089041F" w:rsidRDefault="0089041F" w:rsidP="0089041F">
      <w:pPr>
        <w:pStyle w:val="ListParagraph"/>
        <w:spacing w:after="120"/>
        <w:ind w:left="1440" w:right="144"/>
      </w:pPr>
    </w:p>
    <w:p w14:paraId="5E0389F2" w14:textId="41D4E5BF" w:rsidR="0089041F" w:rsidRDefault="0089041F" w:rsidP="0089041F">
      <w:pPr>
        <w:pStyle w:val="ListParagraph"/>
        <w:spacing w:after="120"/>
        <w:ind w:left="1440" w:right="144"/>
      </w:pPr>
    </w:p>
    <w:p w14:paraId="1F7EB28C" w14:textId="77777777" w:rsidR="0089041F" w:rsidRDefault="0089041F" w:rsidP="0089041F">
      <w:pPr>
        <w:pStyle w:val="ListParagraph"/>
        <w:spacing w:after="120"/>
        <w:ind w:left="1440" w:right="144"/>
      </w:pPr>
    </w:p>
    <w:p w14:paraId="1FC85827" w14:textId="32F4AF98" w:rsidR="0089041F" w:rsidRDefault="0089041F" w:rsidP="0089041F">
      <w:pPr>
        <w:pStyle w:val="ListParagraph"/>
        <w:numPr>
          <w:ilvl w:val="0"/>
          <w:numId w:val="22"/>
        </w:numPr>
        <w:spacing w:after="120"/>
        <w:ind w:right="144"/>
      </w:pPr>
      <w:r>
        <w:lastRenderedPageBreak/>
        <w:t>You should see the styling rule show up:</w:t>
      </w:r>
    </w:p>
    <w:p w14:paraId="70011CFA" w14:textId="50B48D45" w:rsidR="0089041F" w:rsidRDefault="00041E67" w:rsidP="0089041F">
      <w:pPr>
        <w:pStyle w:val="ListParagraph"/>
        <w:spacing w:after="120"/>
        <w:ind w:left="1440" w:right="144"/>
      </w:pPr>
      <w:r>
        <w:rPr>
          <w:noProof/>
        </w:rPr>
        <w:drawing>
          <wp:inline distT="0" distB="0" distL="0" distR="0" wp14:anchorId="399C651C" wp14:editId="2A92B1C5">
            <wp:extent cx="1532088" cy="211695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41745" cy="2130294"/>
                    </a:xfrm>
                    <a:prstGeom prst="rect">
                      <a:avLst/>
                    </a:prstGeom>
                  </pic:spPr>
                </pic:pic>
              </a:graphicData>
            </a:graphic>
          </wp:inline>
        </w:drawing>
      </w:r>
    </w:p>
    <w:p w14:paraId="6FCA8386" w14:textId="3709DD9A" w:rsidR="00514903" w:rsidRDefault="00514903" w:rsidP="00514903">
      <w:pPr>
        <w:pStyle w:val="ListParagraph"/>
        <w:numPr>
          <w:ilvl w:val="0"/>
          <w:numId w:val="22"/>
        </w:numPr>
        <w:spacing w:after="120"/>
        <w:ind w:right="144"/>
      </w:pPr>
      <w:r>
        <w:t>Click New Item to add a Task.</w:t>
      </w:r>
    </w:p>
    <w:p w14:paraId="47248EBC" w14:textId="04D45771" w:rsidR="00514903" w:rsidRDefault="00514903" w:rsidP="00514903">
      <w:pPr>
        <w:pStyle w:val="ListParagraph"/>
        <w:spacing w:after="120"/>
        <w:ind w:left="1440" w:right="144"/>
      </w:pPr>
      <w:r>
        <w:rPr>
          <w:noProof/>
        </w:rPr>
        <w:drawing>
          <wp:inline distT="0" distB="0" distL="0" distR="0" wp14:anchorId="6084A13B" wp14:editId="35F2A337">
            <wp:extent cx="2899826" cy="1821116"/>
            <wp:effectExtent l="0" t="0" r="0" b="825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06979" cy="1825608"/>
                    </a:xfrm>
                    <a:prstGeom prst="rect">
                      <a:avLst/>
                    </a:prstGeom>
                  </pic:spPr>
                </pic:pic>
              </a:graphicData>
            </a:graphic>
          </wp:inline>
        </w:drawing>
      </w:r>
    </w:p>
    <w:p w14:paraId="612B4E9C" w14:textId="1888D3C7" w:rsidR="00514903" w:rsidRDefault="00514903" w:rsidP="00514903">
      <w:pPr>
        <w:pStyle w:val="ListParagraph"/>
        <w:numPr>
          <w:ilvl w:val="0"/>
          <w:numId w:val="22"/>
        </w:numPr>
        <w:spacing w:after="120"/>
        <w:ind w:right="144"/>
      </w:pPr>
      <w:r>
        <w:t xml:space="preserve">Add the following 3 tasks (if you hit enter after each task, it will automatically go to the next new task. Note the developers usually will “task out” each item on their own at the beginning of a sprint once the user story items have been assigned. It is not up to the BA or project manager to know the </w:t>
      </w:r>
      <w:proofErr w:type="gramStart"/>
      <w:r>
        <w:t>tasks</w:t>
      </w:r>
      <w:r w:rsidR="00266E5E">
        <w:t>,</w:t>
      </w:r>
      <w:proofErr w:type="gramEnd"/>
      <w:r w:rsidR="00266E5E">
        <w:t xml:space="preserve"> the tasks can often be very technical in nature</w:t>
      </w:r>
      <w:r>
        <w:t>):</w:t>
      </w:r>
    </w:p>
    <w:p w14:paraId="30CCD0CB" w14:textId="65B50B60" w:rsidR="00514903" w:rsidRDefault="00514903" w:rsidP="00514903">
      <w:pPr>
        <w:pStyle w:val="ListParagraph"/>
        <w:numPr>
          <w:ilvl w:val="0"/>
          <w:numId w:val="23"/>
        </w:numPr>
        <w:spacing w:after="120"/>
        <w:ind w:right="144"/>
      </w:pPr>
      <w:r>
        <w:t>Create the advertisement page</w:t>
      </w:r>
    </w:p>
    <w:p w14:paraId="6D823DCF" w14:textId="49ACBBED" w:rsidR="00514903" w:rsidRDefault="00514903" w:rsidP="00514903">
      <w:pPr>
        <w:pStyle w:val="ListParagraph"/>
        <w:numPr>
          <w:ilvl w:val="0"/>
          <w:numId w:val="23"/>
        </w:numPr>
        <w:spacing w:after="120"/>
        <w:ind w:right="144"/>
      </w:pPr>
      <w:r>
        <w:t>Add link on the homepage to “Check out our new mobile app” and link to new page</w:t>
      </w:r>
    </w:p>
    <w:p w14:paraId="02B2515D" w14:textId="6AD49146" w:rsidR="00514903" w:rsidRDefault="00514903" w:rsidP="00514903">
      <w:pPr>
        <w:pStyle w:val="ListParagraph"/>
        <w:numPr>
          <w:ilvl w:val="0"/>
          <w:numId w:val="23"/>
        </w:numPr>
        <w:spacing w:after="120"/>
        <w:ind w:right="144"/>
      </w:pPr>
      <w:r>
        <w:t>Add wireframe for new page</w:t>
      </w:r>
    </w:p>
    <w:p w14:paraId="57B07908" w14:textId="69228A81" w:rsidR="00E36106" w:rsidRDefault="00E36106" w:rsidP="00514903">
      <w:pPr>
        <w:pStyle w:val="ListParagraph"/>
        <w:spacing w:after="120"/>
        <w:ind w:left="1440" w:right="144"/>
      </w:pPr>
    </w:p>
    <w:p w14:paraId="6D28684D" w14:textId="46441D2F" w:rsidR="00E36106" w:rsidRDefault="00E36106" w:rsidP="00514903">
      <w:pPr>
        <w:pStyle w:val="ListParagraph"/>
        <w:spacing w:after="120"/>
        <w:ind w:left="1440" w:right="144"/>
      </w:pPr>
    </w:p>
    <w:p w14:paraId="3E205EEE" w14:textId="61141FD8" w:rsidR="00E36106" w:rsidRDefault="00E36106" w:rsidP="00514903">
      <w:pPr>
        <w:pStyle w:val="ListParagraph"/>
        <w:spacing w:after="120"/>
        <w:ind w:left="1440" w:right="144"/>
      </w:pPr>
    </w:p>
    <w:p w14:paraId="5C167B9B" w14:textId="1BFB9B18" w:rsidR="00E36106" w:rsidRDefault="00E36106" w:rsidP="00514903">
      <w:pPr>
        <w:pStyle w:val="ListParagraph"/>
        <w:spacing w:after="120"/>
        <w:ind w:left="1440" w:right="144"/>
      </w:pPr>
    </w:p>
    <w:p w14:paraId="1E79A443" w14:textId="46B39DC8" w:rsidR="00E36106" w:rsidRDefault="00E36106" w:rsidP="00514903">
      <w:pPr>
        <w:pStyle w:val="ListParagraph"/>
        <w:spacing w:after="120"/>
        <w:ind w:left="1440" w:right="144"/>
      </w:pPr>
    </w:p>
    <w:p w14:paraId="73B8D3ED" w14:textId="1C848137" w:rsidR="00E36106" w:rsidRDefault="00E36106" w:rsidP="00514903">
      <w:pPr>
        <w:pStyle w:val="ListParagraph"/>
        <w:spacing w:after="120"/>
        <w:ind w:left="1440" w:right="144"/>
      </w:pPr>
    </w:p>
    <w:p w14:paraId="225DDC9F" w14:textId="572F2482" w:rsidR="00E36106" w:rsidRDefault="00E36106" w:rsidP="00514903">
      <w:pPr>
        <w:pStyle w:val="ListParagraph"/>
        <w:spacing w:after="120"/>
        <w:ind w:left="1440" w:right="144"/>
      </w:pPr>
    </w:p>
    <w:p w14:paraId="46986E9C" w14:textId="289B374A" w:rsidR="00E36106" w:rsidRDefault="00E36106" w:rsidP="00514903">
      <w:pPr>
        <w:pStyle w:val="ListParagraph"/>
        <w:spacing w:after="120"/>
        <w:ind w:left="1440" w:right="144"/>
      </w:pPr>
    </w:p>
    <w:p w14:paraId="65A4C967" w14:textId="2FACFA94" w:rsidR="00E36106" w:rsidRDefault="00E36106" w:rsidP="00514903">
      <w:pPr>
        <w:pStyle w:val="ListParagraph"/>
        <w:spacing w:after="120"/>
        <w:ind w:left="1440" w:right="144"/>
      </w:pPr>
    </w:p>
    <w:p w14:paraId="1A15D736" w14:textId="15F83EBE" w:rsidR="00E36106" w:rsidRDefault="00E36106" w:rsidP="00514903">
      <w:pPr>
        <w:pStyle w:val="ListParagraph"/>
        <w:spacing w:after="120"/>
        <w:ind w:left="1440" w:right="144"/>
      </w:pPr>
    </w:p>
    <w:p w14:paraId="6F8BBAF7" w14:textId="006C112E" w:rsidR="00E36106" w:rsidRDefault="00E36106" w:rsidP="00514903">
      <w:pPr>
        <w:pStyle w:val="ListParagraph"/>
        <w:spacing w:after="120"/>
        <w:ind w:left="1440" w:right="144"/>
      </w:pPr>
    </w:p>
    <w:p w14:paraId="46A80CE0" w14:textId="41F73C01" w:rsidR="00E36106" w:rsidRDefault="00E36106" w:rsidP="00E36106">
      <w:pPr>
        <w:pStyle w:val="ListParagraph"/>
        <w:numPr>
          <w:ilvl w:val="0"/>
          <w:numId w:val="22"/>
        </w:numPr>
        <w:spacing w:after="120"/>
        <w:ind w:right="144"/>
      </w:pPr>
      <w:r>
        <w:lastRenderedPageBreak/>
        <w:t>Your tasks should look like the following:</w:t>
      </w:r>
    </w:p>
    <w:p w14:paraId="0F64A814" w14:textId="479170BD" w:rsidR="00514903" w:rsidRDefault="00E36106" w:rsidP="00514903">
      <w:pPr>
        <w:pStyle w:val="ListParagraph"/>
        <w:spacing w:after="120"/>
        <w:ind w:left="1440" w:right="144"/>
      </w:pPr>
      <w:r>
        <w:rPr>
          <w:noProof/>
        </w:rPr>
        <w:drawing>
          <wp:inline distT="0" distB="0" distL="0" distR="0" wp14:anchorId="4BE864BB" wp14:editId="2D6D32A6">
            <wp:extent cx="2195529" cy="265273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95529" cy="2652732"/>
                    </a:xfrm>
                    <a:prstGeom prst="rect">
                      <a:avLst/>
                    </a:prstGeom>
                  </pic:spPr>
                </pic:pic>
              </a:graphicData>
            </a:graphic>
          </wp:inline>
        </w:drawing>
      </w:r>
    </w:p>
    <w:p w14:paraId="319EDB60" w14:textId="26687D92" w:rsidR="000C442D" w:rsidRDefault="00A2259D" w:rsidP="000C442D">
      <w:pPr>
        <w:pStyle w:val="ListParagraph"/>
        <w:numPr>
          <w:ilvl w:val="0"/>
          <w:numId w:val="22"/>
        </w:numPr>
        <w:spacing w:after="120"/>
        <w:ind w:right="144"/>
      </w:pPr>
      <w:r>
        <w:t>Click on the “Unassigned” text and use the dropdown to add yourself to all 3 tasks.</w:t>
      </w:r>
    </w:p>
    <w:p w14:paraId="11A5FEF1" w14:textId="347270FD" w:rsidR="00A2259D" w:rsidRDefault="00A2259D" w:rsidP="00A2259D">
      <w:pPr>
        <w:pStyle w:val="ListParagraph"/>
        <w:spacing w:after="120"/>
        <w:ind w:left="1440" w:right="144"/>
      </w:pPr>
      <w:r>
        <w:rPr>
          <w:noProof/>
        </w:rPr>
        <w:drawing>
          <wp:inline distT="0" distB="0" distL="0" distR="0" wp14:anchorId="4A405923" wp14:editId="54E3093E">
            <wp:extent cx="2213002" cy="128392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18596" cy="1287173"/>
                    </a:xfrm>
                    <a:prstGeom prst="rect">
                      <a:avLst/>
                    </a:prstGeom>
                  </pic:spPr>
                </pic:pic>
              </a:graphicData>
            </a:graphic>
          </wp:inline>
        </w:drawing>
      </w:r>
    </w:p>
    <w:p w14:paraId="6808EADD" w14:textId="77777777" w:rsidR="00A2259D" w:rsidRDefault="00A2259D" w:rsidP="00A2259D">
      <w:pPr>
        <w:pStyle w:val="ListParagraph"/>
        <w:numPr>
          <w:ilvl w:val="0"/>
          <w:numId w:val="22"/>
        </w:numPr>
        <w:spacing w:after="120"/>
        <w:ind w:right="144"/>
      </w:pPr>
      <w:r>
        <w:t>Add 5 hours of work to each item:</w:t>
      </w:r>
    </w:p>
    <w:p w14:paraId="25655E79" w14:textId="239E9222" w:rsidR="00A2259D" w:rsidRDefault="00A2259D" w:rsidP="00A2259D">
      <w:pPr>
        <w:pStyle w:val="ListParagraph"/>
        <w:spacing w:after="120"/>
        <w:ind w:left="1440" w:right="144"/>
      </w:pPr>
      <w:r>
        <w:t xml:space="preserve"> </w:t>
      </w:r>
      <w:r>
        <w:rPr>
          <w:noProof/>
        </w:rPr>
        <w:drawing>
          <wp:inline distT="0" distB="0" distL="0" distR="0" wp14:anchorId="71A57E52" wp14:editId="1DE62D73">
            <wp:extent cx="1744276" cy="3634550"/>
            <wp:effectExtent l="0" t="0" r="889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49379" cy="3645182"/>
                    </a:xfrm>
                    <a:prstGeom prst="rect">
                      <a:avLst/>
                    </a:prstGeom>
                  </pic:spPr>
                </pic:pic>
              </a:graphicData>
            </a:graphic>
          </wp:inline>
        </w:drawing>
      </w:r>
    </w:p>
    <w:p w14:paraId="1558F9DF" w14:textId="7BAFB91C" w:rsidR="00A2259D" w:rsidRDefault="00445326" w:rsidP="00A2259D">
      <w:pPr>
        <w:pStyle w:val="ListParagraph"/>
        <w:numPr>
          <w:ilvl w:val="0"/>
          <w:numId w:val="22"/>
        </w:numPr>
        <w:spacing w:after="120"/>
        <w:ind w:right="144"/>
      </w:pPr>
      <w:r>
        <w:lastRenderedPageBreak/>
        <w:t xml:space="preserve">Click on Capacity to see the hours have added to your name and to the team. </w:t>
      </w:r>
    </w:p>
    <w:p w14:paraId="1F5D68CD" w14:textId="219A581C" w:rsidR="00445326" w:rsidRDefault="00445326" w:rsidP="00445326">
      <w:pPr>
        <w:pStyle w:val="ListParagraph"/>
        <w:spacing w:after="120"/>
        <w:ind w:left="1440" w:right="144"/>
      </w:pPr>
      <w:r>
        <w:rPr>
          <w:noProof/>
        </w:rPr>
        <w:drawing>
          <wp:inline distT="0" distB="0" distL="0" distR="0" wp14:anchorId="3932F63A" wp14:editId="662A0242">
            <wp:extent cx="4187798" cy="2103205"/>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93754" cy="2106196"/>
                    </a:xfrm>
                    <a:prstGeom prst="rect">
                      <a:avLst/>
                    </a:prstGeom>
                  </pic:spPr>
                </pic:pic>
              </a:graphicData>
            </a:graphic>
          </wp:inline>
        </w:drawing>
      </w:r>
    </w:p>
    <w:p w14:paraId="12FA235A" w14:textId="0F221697" w:rsidR="00445326" w:rsidRDefault="00445326" w:rsidP="00A2259D">
      <w:pPr>
        <w:pStyle w:val="ListParagraph"/>
        <w:numPr>
          <w:ilvl w:val="0"/>
          <w:numId w:val="22"/>
        </w:numPr>
        <w:spacing w:after="120"/>
        <w:ind w:right="144"/>
      </w:pPr>
      <w:r>
        <w:t xml:space="preserve">Click on the Burndown chart to see the total hours for the sprint so far. </w:t>
      </w:r>
    </w:p>
    <w:p w14:paraId="29C967C4" w14:textId="3DF0766D" w:rsidR="00445326" w:rsidRDefault="00445326" w:rsidP="00445326">
      <w:pPr>
        <w:pStyle w:val="ListParagraph"/>
        <w:spacing w:after="120"/>
        <w:ind w:left="1440" w:right="144"/>
      </w:pPr>
      <w:r>
        <w:rPr>
          <w:noProof/>
        </w:rPr>
        <w:drawing>
          <wp:inline distT="0" distB="0" distL="0" distR="0" wp14:anchorId="07B991E2" wp14:editId="751E33EF">
            <wp:extent cx="3214711" cy="1614499"/>
            <wp:effectExtent l="0" t="0" r="508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14711" cy="1614499"/>
                    </a:xfrm>
                    <a:prstGeom prst="rect">
                      <a:avLst/>
                    </a:prstGeom>
                  </pic:spPr>
                </pic:pic>
              </a:graphicData>
            </a:graphic>
          </wp:inline>
        </w:drawing>
      </w:r>
    </w:p>
    <w:p w14:paraId="4CFC1B13" w14:textId="733EABAB" w:rsidR="00445326" w:rsidRDefault="00445326" w:rsidP="00445326">
      <w:pPr>
        <w:pStyle w:val="ListParagraph"/>
        <w:spacing w:after="120"/>
        <w:ind w:left="1440" w:right="144"/>
      </w:pPr>
      <w:r>
        <w:rPr>
          <w:noProof/>
        </w:rPr>
        <w:drawing>
          <wp:inline distT="0" distB="0" distL="0" distR="0" wp14:anchorId="3A28C2AD" wp14:editId="48C12E41">
            <wp:extent cx="2728932" cy="3005159"/>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28932" cy="3005159"/>
                    </a:xfrm>
                    <a:prstGeom prst="rect">
                      <a:avLst/>
                    </a:prstGeom>
                  </pic:spPr>
                </pic:pic>
              </a:graphicData>
            </a:graphic>
          </wp:inline>
        </w:drawing>
      </w:r>
    </w:p>
    <w:p w14:paraId="464CBBCD" w14:textId="1BDBA54F" w:rsidR="00994995" w:rsidRDefault="00994995" w:rsidP="00445326">
      <w:pPr>
        <w:pStyle w:val="ListParagraph"/>
        <w:spacing w:after="120"/>
        <w:ind w:left="1440" w:right="144"/>
      </w:pPr>
    </w:p>
    <w:p w14:paraId="5461866A" w14:textId="3DAB3841" w:rsidR="00994995" w:rsidRDefault="00994995" w:rsidP="00445326">
      <w:pPr>
        <w:pStyle w:val="ListParagraph"/>
        <w:spacing w:after="120"/>
        <w:ind w:left="1440" w:right="144"/>
      </w:pPr>
    </w:p>
    <w:p w14:paraId="6C99F1B3" w14:textId="1827D2A3" w:rsidR="00994995" w:rsidRDefault="00994995" w:rsidP="00445326">
      <w:pPr>
        <w:pStyle w:val="ListParagraph"/>
        <w:spacing w:after="120"/>
        <w:ind w:left="1440" w:right="144"/>
      </w:pPr>
    </w:p>
    <w:p w14:paraId="084AC4D3" w14:textId="773C0485" w:rsidR="00994995" w:rsidRDefault="00994995" w:rsidP="00445326">
      <w:pPr>
        <w:pStyle w:val="ListParagraph"/>
        <w:spacing w:after="120"/>
        <w:ind w:left="1440" w:right="144"/>
      </w:pPr>
    </w:p>
    <w:p w14:paraId="2CD34221" w14:textId="28891262" w:rsidR="00994995" w:rsidRDefault="00994995" w:rsidP="00994995">
      <w:pPr>
        <w:pStyle w:val="ListParagraph"/>
        <w:numPr>
          <w:ilvl w:val="0"/>
          <w:numId w:val="22"/>
        </w:numPr>
        <w:spacing w:after="120"/>
        <w:ind w:right="144"/>
      </w:pPr>
      <w:r>
        <w:lastRenderedPageBreak/>
        <w:t>Move one task to the Active column. You will see the total hours per column displayed above the board:</w:t>
      </w:r>
    </w:p>
    <w:p w14:paraId="2D92FD43" w14:textId="3B7F56C8" w:rsidR="00994995" w:rsidRDefault="00FD0763" w:rsidP="00994995">
      <w:pPr>
        <w:pStyle w:val="ListParagraph"/>
        <w:spacing w:after="120"/>
        <w:ind w:left="1440" w:right="144"/>
      </w:pPr>
      <w:r>
        <w:rPr>
          <w:noProof/>
        </w:rPr>
        <w:drawing>
          <wp:inline distT="0" distB="0" distL="0" distR="0" wp14:anchorId="2E6AA5F5" wp14:editId="2BE008F1">
            <wp:extent cx="3964961" cy="28611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68279" cy="2863509"/>
                    </a:xfrm>
                    <a:prstGeom prst="rect">
                      <a:avLst/>
                    </a:prstGeom>
                  </pic:spPr>
                </pic:pic>
              </a:graphicData>
            </a:graphic>
          </wp:inline>
        </w:drawing>
      </w:r>
    </w:p>
    <w:p w14:paraId="1F311033" w14:textId="2E6E8EA7" w:rsidR="00FD0763" w:rsidRDefault="00FD0763" w:rsidP="00994995">
      <w:pPr>
        <w:pStyle w:val="ListParagraph"/>
        <w:spacing w:after="120"/>
        <w:ind w:left="1440" w:right="144"/>
      </w:pPr>
    </w:p>
    <w:p w14:paraId="23ABC861" w14:textId="0A11FAB1" w:rsidR="00261CA4" w:rsidRDefault="00261CA4" w:rsidP="00261CA4">
      <w:pPr>
        <w:spacing w:after="120"/>
        <w:ind w:right="144"/>
      </w:pPr>
    </w:p>
    <w:p w14:paraId="3F58C432" w14:textId="0D1A8347" w:rsidR="00E44AD0" w:rsidRPr="00E44AD0" w:rsidRDefault="00E44AD0" w:rsidP="00E44AD0">
      <w:pPr>
        <w:numPr>
          <w:ilvl w:val="0"/>
          <w:numId w:val="6"/>
        </w:numPr>
        <w:spacing w:after="120"/>
        <w:ind w:right="144"/>
        <w:rPr>
          <w:b/>
          <w:color w:val="000000"/>
        </w:rPr>
      </w:pPr>
      <w:r w:rsidRPr="00E44AD0">
        <w:rPr>
          <w:b/>
          <w:color w:val="000000"/>
        </w:rPr>
        <w:t xml:space="preserve">Setup the </w:t>
      </w:r>
      <w:r>
        <w:rPr>
          <w:b/>
          <w:color w:val="000000"/>
        </w:rPr>
        <w:t>Kanban</w:t>
      </w:r>
      <w:r w:rsidRPr="00E44AD0">
        <w:rPr>
          <w:b/>
          <w:color w:val="000000"/>
        </w:rPr>
        <w:t xml:space="preserve"> Board for the </w:t>
      </w:r>
      <w:r>
        <w:rPr>
          <w:b/>
          <w:color w:val="000000"/>
        </w:rPr>
        <w:t>Mobile Pho(ne) Team</w:t>
      </w:r>
    </w:p>
    <w:p w14:paraId="0AABA22D" w14:textId="753260EC" w:rsidR="00E44AD0" w:rsidRDefault="00E44AD0" w:rsidP="00E44AD0">
      <w:pPr>
        <w:numPr>
          <w:ilvl w:val="0"/>
          <w:numId w:val="24"/>
        </w:numPr>
        <w:spacing w:after="120"/>
        <w:ind w:right="144"/>
        <w:contextualSpacing/>
      </w:pPr>
      <w:r>
        <w:t xml:space="preserve">Navigate to the Mobile Pho(ne) </w:t>
      </w:r>
      <w:r w:rsidR="005516FE">
        <w:t xml:space="preserve">Team </w:t>
      </w:r>
      <w:r>
        <w:t xml:space="preserve">board. </w:t>
      </w:r>
    </w:p>
    <w:p w14:paraId="0DEB94BB" w14:textId="703016F7" w:rsidR="003643B1" w:rsidRPr="003643B1" w:rsidRDefault="003643B1" w:rsidP="003643B1">
      <w:pPr>
        <w:numPr>
          <w:ilvl w:val="1"/>
          <w:numId w:val="24"/>
        </w:numPr>
        <w:spacing w:after="120"/>
        <w:ind w:right="144"/>
        <w:contextualSpacing/>
      </w:pPr>
      <w:r>
        <w:t xml:space="preserve">Note: </w:t>
      </w:r>
      <w:r w:rsidR="00E375CF">
        <w:t>Kanban</w:t>
      </w:r>
      <w:r>
        <w:t xml:space="preserve"> does not have sprints, an end, or a time limit. It is a </w:t>
      </w:r>
      <w:r w:rsidR="00DD4C64">
        <w:t>continuous</w:t>
      </w:r>
      <w:r>
        <w:t xml:space="preserve"> workflow like a big team to-do list. </w:t>
      </w:r>
      <w:r w:rsidRPr="003643B1">
        <w:t xml:space="preserve">A project has a board that lives </w:t>
      </w:r>
      <w:proofErr w:type="gramStart"/>
      <w:r w:rsidRPr="003643B1">
        <w:t>as long as</w:t>
      </w:r>
      <w:proofErr w:type="gramEnd"/>
      <w:r w:rsidRPr="003643B1">
        <w:t xml:space="preserve"> the project. As new work is needed, it is added to the to do side and prioritized with a color.</w:t>
      </w:r>
      <w:r>
        <w:t xml:space="preserve"> This should be used </w:t>
      </w:r>
      <w:r w:rsidR="00BF1178">
        <w:t xml:space="preserve">for slower moving projects, smaller ones, </w:t>
      </w:r>
      <w:r w:rsidR="004958D5">
        <w:t>ones without a specific team</w:t>
      </w:r>
      <w:r w:rsidR="001C3BDE">
        <w:t xml:space="preserve">, etc. </w:t>
      </w:r>
    </w:p>
    <w:p w14:paraId="21B5710C" w14:textId="77777777" w:rsidR="003643B1" w:rsidRPr="003643B1" w:rsidRDefault="003643B1" w:rsidP="003643B1">
      <w:pPr>
        <w:numPr>
          <w:ilvl w:val="2"/>
          <w:numId w:val="24"/>
        </w:numPr>
        <w:spacing w:after="120"/>
        <w:ind w:right="144"/>
        <w:contextualSpacing/>
      </w:pPr>
      <w:r w:rsidRPr="003643B1">
        <w:t xml:space="preserve">Limited work should be in progress at one time. </w:t>
      </w:r>
    </w:p>
    <w:p w14:paraId="48BEAC28" w14:textId="77777777" w:rsidR="003643B1" w:rsidRPr="003643B1" w:rsidRDefault="003643B1" w:rsidP="003643B1">
      <w:pPr>
        <w:numPr>
          <w:ilvl w:val="2"/>
          <w:numId w:val="24"/>
        </w:numPr>
        <w:spacing w:after="120"/>
        <w:ind w:right="144"/>
        <w:contextualSpacing/>
      </w:pPr>
      <w:r w:rsidRPr="003643B1">
        <w:t xml:space="preserve">Once work is completed it is moved to the done side. </w:t>
      </w:r>
    </w:p>
    <w:p w14:paraId="55DF495B" w14:textId="2EC8613D" w:rsidR="003643B1" w:rsidRDefault="003643B1" w:rsidP="003643B1">
      <w:pPr>
        <w:numPr>
          <w:ilvl w:val="2"/>
          <w:numId w:val="24"/>
        </w:numPr>
        <w:spacing w:after="120"/>
        <w:ind w:right="144"/>
        <w:contextualSpacing/>
      </w:pPr>
      <w:r w:rsidRPr="003643B1">
        <w:t xml:space="preserve">There is no time limit or specific lifecycle. Work is completed based on priority and as team members get capacity. </w:t>
      </w:r>
    </w:p>
    <w:p w14:paraId="58471FF3" w14:textId="2AB90E2E" w:rsidR="003643B1" w:rsidRPr="003643B1" w:rsidRDefault="003643B1" w:rsidP="003643B1">
      <w:pPr>
        <w:spacing w:after="120"/>
        <w:ind w:left="2880" w:right="144"/>
        <w:contextualSpacing/>
      </w:pPr>
      <w:r w:rsidRPr="003643B1">
        <w:rPr>
          <w:noProof/>
        </w:rPr>
        <w:drawing>
          <wp:inline distT="0" distB="0" distL="0" distR="0" wp14:anchorId="1861BA1A" wp14:editId="4343BAE7">
            <wp:extent cx="2335946" cy="1886276"/>
            <wp:effectExtent l="0" t="0" r="7620" b="0"/>
            <wp:docPr id="4" name="Picture 3">
              <a:extLst xmlns:a="http://schemas.openxmlformats.org/drawingml/2006/main">
                <a:ext uri="{FF2B5EF4-FFF2-40B4-BE49-F238E27FC236}">
                  <a16:creationId xmlns:a16="http://schemas.microsoft.com/office/drawing/2014/main" id="{0C3F1AD9-6045-47E3-83B2-FEAA185C7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3F1AD9-6045-47E3-83B2-FEAA185C7646}"/>
                        </a:ext>
                      </a:extLst>
                    </pic:cNvPr>
                    <pic:cNvPicPr>
                      <a:picLocks noChangeAspect="1"/>
                    </pic:cNvPicPr>
                  </pic:nvPicPr>
                  <pic:blipFill>
                    <a:blip r:embed="rId116"/>
                    <a:stretch>
                      <a:fillRect/>
                    </a:stretch>
                  </pic:blipFill>
                  <pic:spPr>
                    <a:xfrm>
                      <a:off x="0" y="0"/>
                      <a:ext cx="2338399" cy="1888257"/>
                    </a:xfrm>
                    <a:prstGeom prst="rect">
                      <a:avLst/>
                    </a:prstGeom>
                  </pic:spPr>
                </pic:pic>
              </a:graphicData>
            </a:graphic>
          </wp:inline>
        </w:drawing>
      </w:r>
    </w:p>
    <w:p w14:paraId="28BD474E" w14:textId="4C6BC51F" w:rsidR="00E375CF" w:rsidRDefault="00E375CF" w:rsidP="003643B1">
      <w:pPr>
        <w:spacing w:after="120"/>
        <w:ind w:left="2160" w:right="144"/>
        <w:contextualSpacing/>
      </w:pPr>
    </w:p>
    <w:p w14:paraId="5D761066" w14:textId="037F1D38" w:rsidR="004867AD" w:rsidRDefault="004867AD" w:rsidP="003643B1">
      <w:pPr>
        <w:spacing w:after="120"/>
        <w:ind w:left="2160" w:right="144"/>
        <w:contextualSpacing/>
      </w:pPr>
    </w:p>
    <w:p w14:paraId="3E90B08E" w14:textId="45351DA7" w:rsidR="004867AD" w:rsidRDefault="004277E7" w:rsidP="004867AD">
      <w:pPr>
        <w:pStyle w:val="ListParagraph"/>
        <w:numPr>
          <w:ilvl w:val="0"/>
          <w:numId w:val="24"/>
        </w:numPr>
        <w:spacing w:after="120"/>
        <w:ind w:right="144"/>
      </w:pPr>
      <w:r>
        <w:lastRenderedPageBreak/>
        <w:t>Your team board should look like this, it</w:t>
      </w:r>
      <w:r w:rsidR="00D4683F">
        <w:t>’</w:t>
      </w:r>
      <w:r>
        <w:t xml:space="preserve">s different from </w:t>
      </w:r>
      <w:r w:rsidR="00D4683F">
        <w:t>the sprint board</w:t>
      </w:r>
      <w:r w:rsidR="008F34E1">
        <w:t xml:space="preserve"> (note you should have 5 or so stories on the board from the previous exercise where you added stories)</w:t>
      </w:r>
      <w:r w:rsidR="00D4683F">
        <w:t>:</w:t>
      </w:r>
    </w:p>
    <w:p w14:paraId="227DC3AB" w14:textId="638D4B3F" w:rsidR="005516FE" w:rsidRDefault="005516FE" w:rsidP="005516FE">
      <w:pPr>
        <w:spacing w:after="120"/>
        <w:ind w:left="1440" w:right="144"/>
        <w:contextualSpacing/>
      </w:pPr>
      <w:r>
        <w:rPr>
          <w:noProof/>
        </w:rPr>
        <w:drawing>
          <wp:inline distT="0" distB="0" distL="0" distR="0" wp14:anchorId="3E8C9A23" wp14:editId="39A34D4B">
            <wp:extent cx="5063778" cy="1548348"/>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70850" cy="1550510"/>
                    </a:xfrm>
                    <a:prstGeom prst="rect">
                      <a:avLst/>
                    </a:prstGeom>
                  </pic:spPr>
                </pic:pic>
              </a:graphicData>
            </a:graphic>
          </wp:inline>
        </w:drawing>
      </w:r>
    </w:p>
    <w:p w14:paraId="4B6B7573" w14:textId="2634BE4F" w:rsidR="00E44AD0" w:rsidRDefault="00E44AD0" w:rsidP="00E44AD0">
      <w:pPr>
        <w:numPr>
          <w:ilvl w:val="0"/>
          <w:numId w:val="24"/>
        </w:numPr>
        <w:spacing w:after="120"/>
        <w:ind w:right="144"/>
        <w:contextualSpacing/>
      </w:pPr>
      <w:r>
        <w:t>Remember the requirements they asked for?</w:t>
      </w:r>
      <w:r w:rsidR="00520765">
        <w:t xml:space="preserve"> Let’s find a way to </w:t>
      </w:r>
      <w:r w:rsidR="002F514D">
        <w:t>add the following:</w:t>
      </w:r>
    </w:p>
    <w:p w14:paraId="0AB33E11" w14:textId="77777777" w:rsidR="00E44AD0" w:rsidRDefault="00E44AD0" w:rsidP="00E44AD0">
      <w:pPr>
        <w:pStyle w:val="ListParagraph"/>
        <w:numPr>
          <w:ilvl w:val="1"/>
          <w:numId w:val="24"/>
        </w:numPr>
      </w:pPr>
      <w:r>
        <w:t xml:space="preserve">They want 2 additional columns: With Impediments and UAT Testing. </w:t>
      </w:r>
    </w:p>
    <w:p w14:paraId="1960BDA3" w14:textId="77777777" w:rsidR="00E44AD0" w:rsidRDefault="00E44AD0" w:rsidP="00E44AD0">
      <w:pPr>
        <w:pStyle w:val="ListParagraph"/>
        <w:numPr>
          <w:ilvl w:val="1"/>
          <w:numId w:val="24"/>
        </w:numPr>
      </w:pPr>
      <w:r>
        <w:t xml:space="preserve">They want a </w:t>
      </w:r>
      <w:proofErr w:type="spellStart"/>
      <w:r>
        <w:t>Swimlane</w:t>
      </w:r>
      <w:proofErr w:type="spellEnd"/>
      <w:r>
        <w:t xml:space="preserve"> for Expedite</w:t>
      </w:r>
    </w:p>
    <w:p w14:paraId="2F57D72E" w14:textId="77777777" w:rsidR="00E44AD0" w:rsidRDefault="00E44AD0" w:rsidP="00E44AD0">
      <w:pPr>
        <w:pStyle w:val="ListParagraph"/>
        <w:numPr>
          <w:ilvl w:val="1"/>
          <w:numId w:val="24"/>
        </w:numPr>
      </w:pPr>
      <w:r>
        <w:t>They want anything tagged mobile to be have the tag color be yellow</w:t>
      </w:r>
    </w:p>
    <w:p w14:paraId="658E7B10" w14:textId="77777777" w:rsidR="00E44AD0" w:rsidRPr="00E44AD0" w:rsidRDefault="00E44AD0" w:rsidP="00E44AD0">
      <w:pPr>
        <w:spacing w:after="120"/>
        <w:ind w:left="1440" w:right="144"/>
        <w:contextualSpacing/>
      </w:pPr>
    </w:p>
    <w:p w14:paraId="74859AF6" w14:textId="0BF03EEE" w:rsidR="00E44AD0" w:rsidRDefault="00E44AD0" w:rsidP="00E44AD0">
      <w:pPr>
        <w:numPr>
          <w:ilvl w:val="0"/>
          <w:numId w:val="24"/>
        </w:numPr>
        <w:spacing w:after="120"/>
        <w:ind w:right="144"/>
        <w:contextualSpacing/>
      </w:pPr>
      <w:r w:rsidRPr="00E44AD0">
        <w:t>Click on the settings gear on the board.</w:t>
      </w:r>
    </w:p>
    <w:p w14:paraId="1AAAE789" w14:textId="5E2C6E67" w:rsidR="00BC0E57" w:rsidRDefault="00BC0E57" w:rsidP="00BC0E57">
      <w:pPr>
        <w:spacing w:after="120"/>
        <w:ind w:left="1440" w:right="144"/>
        <w:contextualSpacing/>
      </w:pPr>
      <w:r>
        <w:rPr>
          <w:noProof/>
        </w:rPr>
        <w:drawing>
          <wp:inline distT="0" distB="0" distL="0" distR="0" wp14:anchorId="0FBF9979" wp14:editId="446F81E3">
            <wp:extent cx="5157825" cy="1824051"/>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57825" cy="1824051"/>
                    </a:xfrm>
                    <a:prstGeom prst="rect">
                      <a:avLst/>
                    </a:prstGeom>
                  </pic:spPr>
                </pic:pic>
              </a:graphicData>
            </a:graphic>
          </wp:inline>
        </w:drawing>
      </w:r>
    </w:p>
    <w:p w14:paraId="6994604C" w14:textId="50E14DA5" w:rsidR="00202B1D" w:rsidRDefault="00202B1D" w:rsidP="00BC0E57">
      <w:pPr>
        <w:spacing w:after="120"/>
        <w:ind w:left="1440" w:right="144"/>
        <w:contextualSpacing/>
      </w:pPr>
    </w:p>
    <w:p w14:paraId="6E6C9FA9" w14:textId="126FA711" w:rsidR="00202B1D" w:rsidRDefault="00202B1D" w:rsidP="00BC0E57">
      <w:pPr>
        <w:spacing w:after="120"/>
        <w:ind w:left="1440" w:right="144"/>
        <w:contextualSpacing/>
      </w:pPr>
    </w:p>
    <w:p w14:paraId="6068FD4F" w14:textId="7AC8E950" w:rsidR="00202B1D" w:rsidRDefault="00202B1D" w:rsidP="00BC0E57">
      <w:pPr>
        <w:spacing w:after="120"/>
        <w:ind w:left="1440" w:right="144"/>
        <w:contextualSpacing/>
      </w:pPr>
    </w:p>
    <w:p w14:paraId="08AB8905" w14:textId="3C46B93A" w:rsidR="00202B1D" w:rsidRDefault="00202B1D" w:rsidP="00BC0E57">
      <w:pPr>
        <w:spacing w:after="120"/>
        <w:ind w:left="1440" w:right="144"/>
        <w:contextualSpacing/>
      </w:pPr>
    </w:p>
    <w:p w14:paraId="003CB2A7" w14:textId="7201E447" w:rsidR="00202B1D" w:rsidRDefault="00202B1D" w:rsidP="00BC0E57">
      <w:pPr>
        <w:spacing w:after="120"/>
        <w:ind w:left="1440" w:right="144"/>
        <w:contextualSpacing/>
      </w:pPr>
    </w:p>
    <w:p w14:paraId="4D9F61AB" w14:textId="64064554" w:rsidR="00202B1D" w:rsidRDefault="00202B1D" w:rsidP="00BC0E57">
      <w:pPr>
        <w:spacing w:after="120"/>
        <w:ind w:left="1440" w:right="144"/>
        <w:contextualSpacing/>
      </w:pPr>
    </w:p>
    <w:p w14:paraId="5F9E8506" w14:textId="2C8558AB" w:rsidR="00202B1D" w:rsidRDefault="00202B1D" w:rsidP="00BC0E57">
      <w:pPr>
        <w:spacing w:after="120"/>
        <w:ind w:left="1440" w:right="144"/>
        <w:contextualSpacing/>
      </w:pPr>
    </w:p>
    <w:p w14:paraId="12A761B4" w14:textId="269946EC" w:rsidR="00202B1D" w:rsidRDefault="00202B1D" w:rsidP="00BC0E57">
      <w:pPr>
        <w:spacing w:after="120"/>
        <w:ind w:left="1440" w:right="144"/>
        <w:contextualSpacing/>
      </w:pPr>
    </w:p>
    <w:p w14:paraId="614291A4" w14:textId="7C4FACFA" w:rsidR="00202B1D" w:rsidRDefault="00202B1D" w:rsidP="00BC0E57">
      <w:pPr>
        <w:spacing w:after="120"/>
        <w:ind w:left="1440" w:right="144"/>
        <w:contextualSpacing/>
      </w:pPr>
    </w:p>
    <w:p w14:paraId="17ABFA85" w14:textId="10AB5393" w:rsidR="00202B1D" w:rsidRDefault="00202B1D" w:rsidP="00BC0E57">
      <w:pPr>
        <w:spacing w:after="120"/>
        <w:ind w:left="1440" w:right="144"/>
        <w:contextualSpacing/>
      </w:pPr>
    </w:p>
    <w:p w14:paraId="4AF95DED" w14:textId="199D74D5" w:rsidR="00202B1D" w:rsidRDefault="00202B1D" w:rsidP="00202B1D">
      <w:pPr>
        <w:spacing w:after="120"/>
        <w:ind w:left="1440" w:right="144"/>
        <w:contextualSpacing/>
      </w:pPr>
    </w:p>
    <w:p w14:paraId="4897CF11" w14:textId="2D5D3FCD" w:rsidR="00202B1D" w:rsidRDefault="00202B1D" w:rsidP="00202B1D">
      <w:pPr>
        <w:spacing w:after="120"/>
        <w:ind w:left="1440" w:right="144"/>
        <w:contextualSpacing/>
      </w:pPr>
    </w:p>
    <w:p w14:paraId="6D65553D" w14:textId="77777777" w:rsidR="00202B1D" w:rsidRDefault="00202B1D" w:rsidP="00202B1D">
      <w:pPr>
        <w:spacing w:after="120"/>
        <w:ind w:left="1440" w:right="144"/>
        <w:contextualSpacing/>
      </w:pPr>
    </w:p>
    <w:p w14:paraId="371C093A" w14:textId="7F0BAEFE" w:rsidR="00BC0E57" w:rsidRDefault="00202B1D" w:rsidP="00BC0E57">
      <w:pPr>
        <w:pStyle w:val="ListParagraph"/>
        <w:numPr>
          <w:ilvl w:val="0"/>
          <w:numId w:val="24"/>
        </w:numPr>
        <w:spacing w:after="120"/>
        <w:ind w:right="144"/>
      </w:pPr>
      <w:r>
        <w:lastRenderedPageBreak/>
        <w:t>In the Columns Tab, click + Column. Add both Impediments and UAT Testing. Then drag and drop the columns so they are in the same order as the screenshot below:</w:t>
      </w:r>
    </w:p>
    <w:p w14:paraId="7E45322B" w14:textId="12364B53" w:rsidR="00202B1D" w:rsidRDefault="00202B1D" w:rsidP="00202B1D">
      <w:pPr>
        <w:pStyle w:val="ListParagraph"/>
        <w:spacing w:after="120"/>
        <w:ind w:left="1440" w:right="144"/>
      </w:pPr>
      <w:r>
        <w:rPr>
          <w:noProof/>
        </w:rPr>
        <w:drawing>
          <wp:inline distT="0" distB="0" distL="0" distR="0" wp14:anchorId="7EC48D76" wp14:editId="41B10519">
            <wp:extent cx="5183259" cy="308513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89251" cy="3088706"/>
                    </a:xfrm>
                    <a:prstGeom prst="rect">
                      <a:avLst/>
                    </a:prstGeom>
                  </pic:spPr>
                </pic:pic>
              </a:graphicData>
            </a:graphic>
          </wp:inline>
        </w:drawing>
      </w:r>
    </w:p>
    <w:p w14:paraId="47F45CEF" w14:textId="66E038D6" w:rsidR="005E1977" w:rsidRDefault="00E926F5" w:rsidP="005E1977">
      <w:pPr>
        <w:pStyle w:val="ListParagraph"/>
        <w:numPr>
          <w:ilvl w:val="0"/>
          <w:numId w:val="24"/>
        </w:numPr>
        <w:spacing w:after="120"/>
        <w:ind w:right="144"/>
      </w:pPr>
      <w:r>
        <w:t xml:space="preserve">Go to the </w:t>
      </w:r>
      <w:proofErr w:type="spellStart"/>
      <w:r>
        <w:t>Swimlanes</w:t>
      </w:r>
      <w:proofErr w:type="spellEnd"/>
      <w:r>
        <w:t xml:space="preserve"> tab and hit + </w:t>
      </w:r>
      <w:proofErr w:type="spellStart"/>
      <w:r>
        <w:t>Swimlane</w:t>
      </w:r>
      <w:proofErr w:type="spellEnd"/>
      <w:r>
        <w:t xml:space="preserve"> and name it Expedite.</w:t>
      </w:r>
    </w:p>
    <w:p w14:paraId="42F16825" w14:textId="1FAB5988" w:rsidR="00E926F5" w:rsidRDefault="00E926F5" w:rsidP="00E926F5">
      <w:pPr>
        <w:pStyle w:val="ListParagraph"/>
        <w:spacing w:after="120"/>
        <w:ind w:left="1440" w:right="144"/>
      </w:pPr>
      <w:r>
        <w:rPr>
          <w:noProof/>
        </w:rPr>
        <w:drawing>
          <wp:inline distT="0" distB="0" distL="0" distR="0" wp14:anchorId="24B47A4F" wp14:editId="62FA8BAC">
            <wp:extent cx="3657600" cy="212816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64500" cy="2132181"/>
                    </a:xfrm>
                    <a:prstGeom prst="rect">
                      <a:avLst/>
                    </a:prstGeom>
                  </pic:spPr>
                </pic:pic>
              </a:graphicData>
            </a:graphic>
          </wp:inline>
        </w:drawing>
      </w:r>
    </w:p>
    <w:p w14:paraId="0B968B87" w14:textId="74ACE261" w:rsidR="00E01BBA" w:rsidRDefault="00E01BBA" w:rsidP="00E926F5">
      <w:pPr>
        <w:pStyle w:val="ListParagraph"/>
        <w:spacing w:after="120"/>
        <w:ind w:left="1440" w:right="144"/>
      </w:pPr>
    </w:p>
    <w:p w14:paraId="277588EB" w14:textId="7BC82C5F" w:rsidR="00E01BBA" w:rsidRDefault="00E01BBA" w:rsidP="00E926F5">
      <w:pPr>
        <w:pStyle w:val="ListParagraph"/>
        <w:spacing w:after="120"/>
        <w:ind w:left="1440" w:right="144"/>
      </w:pPr>
    </w:p>
    <w:p w14:paraId="495B411B" w14:textId="7B35F74F" w:rsidR="00E01BBA" w:rsidRDefault="00E01BBA" w:rsidP="00E926F5">
      <w:pPr>
        <w:pStyle w:val="ListParagraph"/>
        <w:spacing w:after="120"/>
        <w:ind w:left="1440" w:right="144"/>
      </w:pPr>
    </w:p>
    <w:p w14:paraId="605D9652" w14:textId="142A27B5" w:rsidR="00E01BBA" w:rsidRDefault="00E01BBA" w:rsidP="00E926F5">
      <w:pPr>
        <w:pStyle w:val="ListParagraph"/>
        <w:spacing w:after="120"/>
        <w:ind w:left="1440" w:right="144"/>
      </w:pPr>
    </w:p>
    <w:p w14:paraId="3042002E" w14:textId="53075800" w:rsidR="00E01BBA" w:rsidRDefault="00E01BBA" w:rsidP="00E926F5">
      <w:pPr>
        <w:pStyle w:val="ListParagraph"/>
        <w:spacing w:after="120"/>
        <w:ind w:left="1440" w:right="144"/>
      </w:pPr>
    </w:p>
    <w:p w14:paraId="5BC7E95D" w14:textId="1808ED6A" w:rsidR="00E01BBA" w:rsidRDefault="00E01BBA" w:rsidP="00E926F5">
      <w:pPr>
        <w:pStyle w:val="ListParagraph"/>
        <w:spacing w:after="120"/>
        <w:ind w:left="1440" w:right="144"/>
      </w:pPr>
    </w:p>
    <w:p w14:paraId="2988BA86" w14:textId="1879ADF0" w:rsidR="00E01BBA" w:rsidRDefault="00E01BBA" w:rsidP="00E926F5">
      <w:pPr>
        <w:pStyle w:val="ListParagraph"/>
        <w:spacing w:after="120"/>
        <w:ind w:left="1440" w:right="144"/>
      </w:pPr>
    </w:p>
    <w:p w14:paraId="0F128697" w14:textId="47C367D7" w:rsidR="00E01BBA" w:rsidRDefault="00E01BBA" w:rsidP="00E926F5">
      <w:pPr>
        <w:pStyle w:val="ListParagraph"/>
        <w:spacing w:after="120"/>
        <w:ind w:left="1440" w:right="144"/>
      </w:pPr>
    </w:p>
    <w:p w14:paraId="2E736DA9" w14:textId="4F3C11C2" w:rsidR="00E01BBA" w:rsidRDefault="00E01BBA" w:rsidP="00E926F5">
      <w:pPr>
        <w:pStyle w:val="ListParagraph"/>
        <w:spacing w:after="120"/>
        <w:ind w:left="1440" w:right="144"/>
      </w:pPr>
    </w:p>
    <w:p w14:paraId="4E820FB9" w14:textId="77777777" w:rsidR="00E01BBA" w:rsidRDefault="00E01BBA" w:rsidP="00E926F5">
      <w:pPr>
        <w:pStyle w:val="ListParagraph"/>
        <w:spacing w:after="120"/>
        <w:ind w:left="1440" w:right="144"/>
      </w:pPr>
    </w:p>
    <w:p w14:paraId="2753FD44" w14:textId="22558722" w:rsidR="00E926F5" w:rsidRDefault="005F2DBC" w:rsidP="00E926F5">
      <w:pPr>
        <w:pStyle w:val="ListParagraph"/>
        <w:numPr>
          <w:ilvl w:val="0"/>
          <w:numId w:val="24"/>
        </w:numPr>
        <w:spacing w:after="120"/>
        <w:ind w:right="144"/>
      </w:pPr>
      <w:r>
        <w:lastRenderedPageBreak/>
        <w:t xml:space="preserve">Click on the Tag Color tab and </w:t>
      </w:r>
      <w:r w:rsidR="00E01BBA">
        <w:t xml:space="preserve">add one for the mobile, if you don’t have a mobile tag yet you will need to type it in. Hit Save when you are done with this change (or you can go through other settings to see what else is customizable). </w:t>
      </w:r>
    </w:p>
    <w:p w14:paraId="462DDD6C" w14:textId="3F2B52E9" w:rsidR="00E01BBA" w:rsidRPr="00E44AD0" w:rsidRDefault="00E01BBA" w:rsidP="00E01BBA">
      <w:pPr>
        <w:pStyle w:val="ListParagraph"/>
        <w:spacing w:after="120"/>
        <w:ind w:left="1440" w:right="144"/>
      </w:pPr>
      <w:r>
        <w:rPr>
          <w:noProof/>
        </w:rPr>
        <w:drawing>
          <wp:inline distT="0" distB="0" distL="0" distR="0" wp14:anchorId="7C1889D6" wp14:editId="3294B485">
            <wp:extent cx="5099307" cy="3361765"/>
            <wp:effectExtent l="0" t="0" r="635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06434" cy="3366464"/>
                    </a:xfrm>
                    <a:prstGeom prst="rect">
                      <a:avLst/>
                    </a:prstGeom>
                  </pic:spPr>
                </pic:pic>
              </a:graphicData>
            </a:graphic>
          </wp:inline>
        </w:drawing>
      </w:r>
    </w:p>
    <w:p w14:paraId="6ECB1B5C" w14:textId="523E3FCC" w:rsidR="00B97796" w:rsidRDefault="00B97796" w:rsidP="00261CA4">
      <w:pPr>
        <w:spacing w:after="120"/>
        <w:ind w:right="144"/>
      </w:pPr>
    </w:p>
    <w:p w14:paraId="392266DA" w14:textId="641669CA" w:rsidR="00B97796" w:rsidRDefault="00E01BBA" w:rsidP="00E01BBA">
      <w:pPr>
        <w:pStyle w:val="ListParagraph"/>
        <w:numPr>
          <w:ilvl w:val="0"/>
          <w:numId w:val="24"/>
        </w:numPr>
        <w:spacing w:after="120"/>
        <w:ind w:right="144"/>
      </w:pPr>
      <w:r>
        <w:t xml:space="preserve">The purpose of the </w:t>
      </w:r>
      <w:proofErr w:type="spellStart"/>
      <w:r>
        <w:t>Swimlane</w:t>
      </w:r>
      <w:proofErr w:type="spellEnd"/>
      <w:r>
        <w:t xml:space="preserve"> is to bring up a horizontal row of items that need to be at the top of the board, or sorted into a column in the board. </w:t>
      </w:r>
      <w:r w:rsidR="00D60C84">
        <w:t xml:space="preserve">Drag a work item into the Expedite swim lane. </w:t>
      </w:r>
    </w:p>
    <w:p w14:paraId="4AE5577A" w14:textId="5BDDE546" w:rsidR="00D60C84" w:rsidRDefault="00D60C84" w:rsidP="00D60C84">
      <w:pPr>
        <w:pStyle w:val="ListParagraph"/>
        <w:spacing w:after="120"/>
        <w:ind w:left="1440" w:right="144"/>
      </w:pPr>
      <w:r>
        <w:rPr>
          <w:noProof/>
        </w:rPr>
        <w:drawing>
          <wp:inline distT="0" distB="0" distL="0" distR="0" wp14:anchorId="6AB18CB0" wp14:editId="2C05EF92">
            <wp:extent cx="5510178" cy="2147688"/>
            <wp:effectExtent l="0" t="0" r="0" b="508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21088" cy="2151940"/>
                    </a:xfrm>
                    <a:prstGeom prst="rect">
                      <a:avLst/>
                    </a:prstGeom>
                  </pic:spPr>
                </pic:pic>
              </a:graphicData>
            </a:graphic>
          </wp:inline>
        </w:drawing>
      </w:r>
    </w:p>
    <w:p w14:paraId="2CD38DF1" w14:textId="4F53E2EB" w:rsidR="00E01BBA" w:rsidRDefault="00E01BBA" w:rsidP="00261CA4">
      <w:pPr>
        <w:spacing w:after="120"/>
        <w:ind w:right="144"/>
      </w:pPr>
    </w:p>
    <w:p w14:paraId="603540F0" w14:textId="52F88408" w:rsidR="00C7444B" w:rsidRDefault="00C7444B" w:rsidP="00261CA4">
      <w:pPr>
        <w:spacing w:after="120"/>
        <w:ind w:right="144"/>
      </w:pPr>
    </w:p>
    <w:p w14:paraId="22EDFE46" w14:textId="32CE1D49" w:rsidR="00C7444B" w:rsidRDefault="00C7444B" w:rsidP="00261CA4">
      <w:pPr>
        <w:spacing w:after="120"/>
        <w:ind w:right="144"/>
      </w:pPr>
    </w:p>
    <w:p w14:paraId="2846420D" w14:textId="03EA821A" w:rsidR="00C7444B" w:rsidRDefault="00C7444B" w:rsidP="00261CA4">
      <w:pPr>
        <w:spacing w:after="120"/>
        <w:ind w:right="144"/>
      </w:pPr>
    </w:p>
    <w:p w14:paraId="0CD2B934" w14:textId="49E5DBB5" w:rsidR="005E31ED" w:rsidRPr="005E31ED" w:rsidRDefault="005E31ED" w:rsidP="005E31ED">
      <w:pPr>
        <w:keepNext/>
        <w:keepLines/>
        <w:spacing w:after="240"/>
        <w:outlineLvl w:val="2"/>
        <w:rPr>
          <w:rFonts w:ascii="Segoe UI" w:eastAsia="Calibri" w:hAnsi="Segoe UI" w:cs="Segoe UI"/>
          <w:b/>
          <w:bCs/>
          <w:color w:val="000000" w:themeColor="text1"/>
          <w:sz w:val="32"/>
          <w:szCs w:val="32"/>
        </w:rPr>
      </w:pPr>
      <w:r w:rsidRPr="005E31ED">
        <w:rPr>
          <w:rFonts w:ascii="Segoe UI" w:eastAsia="Calibri" w:hAnsi="Segoe UI" w:cs="Segoe UI"/>
          <w:b/>
          <w:bCs/>
          <w:color w:val="000000" w:themeColor="text1"/>
          <w:sz w:val="32"/>
          <w:szCs w:val="32"/>
        </w:rPr>
        <w:lastRenderedPageBreak/>
        <w:t xml:space="preserve">Exercise </w:t>
      </w:r>
      <w:r>
        <w:rPr>
          <w:rFonts w:ascii="Segoe UI" w:eastAsia="Calibri" w:hAnsi="Segoe UI" w:cs="Segoe UI"/>
          <w:b/>
          <w:bCs/>
          <w:color w:val="000000" w:themeColor="text1"/>
          <w:sz w:val="32"/>
          <w:szCs w:val="32"/>
        </w:rPr>
        <w:t>6</w:t>
      </w:r>
      <w:r w:rsidRPr="005E31ED">
        <w:rPr>
          <w:rFonts w:ascii="Segoe UI" w:eastAsia="Calibri" w:hAnsi="Segoe UI" w:cs="Segoe UI"/>
          <w:b/>
          <w:bCs/>
          <w:color w:val="000000" w:themeColor="text1"/>
          <w:sz w:val="32"/>
          <w:szCs w:val="32"/>
        </w:rPr>
        <w:t xml:space="preserve">: </w:t>
      </w:r>
      <w:r w:rsidR="004A7BEE" w:rsidRPr="004A7BEE">
        <w:rPr>
          <w:rFonts w:ascii="Segoe UI" w:eastAsia="Calibri" w:hAnsi="Segoe UI" w:cs="Segoe UI"/>
          <w:b/>
          <w:bCs/>
          <w:color w:val="000000" w:themeColor="text1"/>
          <w:sz w:val="32"/>
          <w:szCs w:val="32"/>
        </w:rPr>
        <w:t xml:space="preserve">Logging Bugs, Searching Work Items, Discussions, Attachments </w:t>
      </w:r>
      <w:r w:rsidRPr="005E31ED">
        <w:rPr>
          <w:rFonts w:ascii="Segoe UI" w:eastAsia="Calibri" w:hAnsi="Segoe UI" w:cs="Segoe UI"/>
          <w:b/>
          <w:bCs/>
          <w:color w:val="000000" w:themeColor="text1"/>
          <w:sz w:val="32"/>
          <w:szCs w:val="32"/>
        </w:rPr>
        <w:t>(</w:t>
      </w:r>
      <w:r w:rsidR="004A7BEE">
        <w:rPr>
          <w:rFonts w:ascii="Segoe UI" w:eastAsia="Calibri" w:hAnsi="Segoe UI" w:cs="Segoe UI"/>
          <w:b/>
          <w:bCs/>
          <w:color w:val="000000" w:themeColor="text1"/>
          <w:sz w:val="32"/>
          <w:szCs w:val="32"/>
        </w:rPr>
        <w:t>1</w:t>
      </w:r>
      <w:r w:rsidR="00BD5C2D">
        <w:rPr>
          <w:rFonts w:ascii="Segoe UI" w:eastAsia="Calibri" w:hAnsi="Segoe UI" w:cs="Segoe UI"/>
          <w:b/>
          <w:bCs/>
          <w:color w:val="000000" w:themeColor="text1"/>
          <w:sz w:val="32"/>
          <w:szCs w:val="32"/>
        </w:rPr>
        <w:t>5</w:t>
      </w:r>
      <w:r w:rsidRPr="005E31ED">
        <w:rPr>
          <w:rFonts w:ascii="Segoe UI" w:eastAsia="Calibri" w:hAnsi="Segoe UI" w:cs="Segoe UI"/>
          <w:b/>
          <w:bCs/>
          <w:color w:val="000000" w:themeColor="text1"/>
          <w:sz w:val="32"/>
          <w:szCs w:val="32"/>
        </w:rPr>
        <w:t xml:space="preserve"> mins)</w:t>
      </w:r>
    </w:p>
    <w:p w14:paraId="72CD1B6E" w14:textId="3EA8D7B7" w:rsidR="005E31ED" w:rsidRPr="005E31ED" w:rsidRDefault="005E31ED" w:rsidP="005E31ED">
      <w:pPr>
        <w:ind w:left="720"/>
        <w:contextualSpacing/>
      </w:pPr>
      <w:r w:rsidRPr="005E31ED">
        <w:t xml:space="preserve">The Pho Real team wants the following </w:t>
      </w:r>
      <w:r w:rsidR="00C637F4">
        <w:t>bug added to their current Sprint</w:t>
      </w:r>
      <w:r w:rsidRPr="005E31ED">
        <w:t>:</w:t>
      </w:r>
    </w:p>
    <w:p w14:paraId="73C9FDB9" w14:textId="77777777" w:rsidR="005E31ED" w:rsidRPr="005E31ED" w:rsidRDefault="005E31ED" w:rsidP="005E31ED">
      <w:pPr>
        <w:ind w:left="720"/>
        <w:contextualSpacing/>
      </w:pPr>
    </w:p>
    <w:p w14:paraId="27178D95" w14:textId="3E11FFDF" w:rsidR="005E31ED" w:rsidRPr="005E31ED" w:rsidRDefault="00C637F4" w:rsidP="005E31ED">
      <w:pPr>
        <w:ind w:left="720"/>
        <w:contextualSpacing/>
      </w:pPr>
      <w:r>
        <w:t xml:space="preserve">They also want you to add a Discussion note on bug and more details.  They want an attachment added to the bug to show proof the website broke. </w:t>
      </w:r>
    </w:p>
    <w:p w14:paraId="4D9F4BD8" w14:textId="77777777" w:rsidR="005E31ED" w:rsidRPr="005E31ED" w:rsidRDefault="005E31ED" w:rsidP="005E31ED">
      <w:pPr>
        <w:ind w:left="720"/>
        <w:contextualSpacing/>
      </w:pPr>
    </w:p>
    <w:p w14:paraId="5D777B76" w14:textId="49597315" w:rsidR="005E31ED" w:rsidRPr="005E31ED" w:rsidRDefault="00C637F4" w:rsidP="00C637F4">
      <w:pPr>
        <w:ind w:left="720"/>
        <w:contextualSpacing/>
      </w:pPr>
      <w:r>
        <w:t xml:space="preserve">You are the developer working on the project and you forgot the work item ID for the user story related to “” and you need to find it. You will learn how to search for the work item. </w:t>
      </w:r>
    </w:p>
    <w:p w14:paraId="4BC8365B" w14:textId="77777777" w:rsidR="005E31ED" w:rsidRPr="005E31ED" w:rsidRDefault="005E31ED" w:rsidP="005E31ED">
      <w:pPr>
        <w:ind w:left="720"/>
        <w:contextualSpacing/>
      </w:pPr>
    </w:p>
    <w:p w14:paraId="5ADA2EC1" w14:textId="77777777" w:rsidR="005E31ED" w:rsidRPr="005E31ED" w:rsidRDefault="005E31ED" w:rsidP="005E31ED">
      <w:pPr>
        <w:keepNext/>
        <w:spacing w:after="60"/>
        <w:ind w:right="144"/>
        <w:outlineLvl w:val="3"/>
        <w:rPr>
          <w:rFonts w:ascii="Segoe UI" w:eastAsia="Calibri" w:hAnsi="Segoe UI" w:cs="Times New Roman"/>
          <w:b/>
          <w:sz w:val="28"/>
          <w:szCs w:val="32"/>
        </w:rPr>
      </w:pPr>
      <w:r w:rsidRPr="005E31ED">
        <w:rPr>
          <w:rFonts w:ascii="Segoe UI" w:eastAsia="Calibri" w:hAnsi="Segoe UI" w:cs="Times New Roman"/>
          <w:b/>
          <w:sz w:val="28"/>
          <w:szCs w:val="32"/>
        </w:rPr>
        <w:t>Tasks</w:t>
      </w:r>
    </w:p>
    <w:p w14:paraId="7F4078F4" w14:textId="4319391A" w:rsidR="005E31ED" w:rsidRPr="00C637F4" w:rsidRDefault="004869B2" w:rsidP="005E31ED">
      <w:pPr>
        <w:pStyle w:val="TaskName"/>
        <w:numPr>
          <w:ilvl w:val="0"/>
          <w:numId w:val="25"/>
        </w:numPr>
        <w:rPr>
          <w:rFonts w:eastAsia="Calibri" w:cs="Times New Roman"/>
          <w:sz w:val="24"/>
          <w:szCs w:val="32"/>
        </w:rPr>
      </w:pPr>
      <w:r>
        <w:rPr>
          <w:rFonts w:eastAsia="Calibri" w:cs="Times New Roman"/>
          <w:sz w:val="24"/>
          <w:szCs w:val="32"/>
        </w:rPr>
        <w:t>Logging bugs with attachments</w:t>
      </w:r>
    </w:p>
    <w:p w14:paraId="4D18FDB8" w14:textId="2ED4202C" w:rsidR="00C7444B" w:rsidRDefault="005E31ED" w:rsidP="00261CA4">
      <w:pPr>
        <w:numPr>
          <w:ilvl w:val="0"/>
          <w:numId w:val="26"/>
        </w:numPr>
        <w:spacing w:after="120"/>
        <w:ind w:right="144"/>
        <w:contextualSpacing/>
      </w:pPr>
      <w:r w:rsidRPr="005E31ED">
        <w:t xml:space="preserve">Click on the Pho Real team. Go to Work and Board. </w:t>
      </w:r>
      <w:r w:rsidR="0046052E">
        <w:t>Click to create a new Work Item on the green “+” button shown below:</w:t>
      </w:r>
    </w:p>
    <w:p w14:paraId="6C71E657" w14:textId="1738EB3B" w:rsidR="0046052E" w:rsidRDefault="0046052E" w:rsidP="0046052E">
      <w:pPr>
        <w:spacing w:after="120"/>
        <w:ind w:left="1440" w:right="144"/>
        <w:contextualSpacing/>
      </w:pPr>
      <w:r>
        <w:rPr>
          <w:noProof/>
        </w:rPr>
        <w:drawing>
          <wp:inline distT="0" distB="0" distL="0" distR="0" wp14:anchorId="5FEABB23" wp14:editId="4B1A2526">
            <wp:extent cx="4976849" cy="255748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76849" cy="2557481"/>
                    </a:xfrm>
                    <a:prstGeom prst="rect">
                      <a:avLst/>
                    </a:prstGeom>
                  </pic:spPr>
                </pic:pic>
              </a:graphicData>
            </a:graphic>
          </wp:inline>
        </w:drawing>
      </w:r>
    </w:p>
    <w:p w14:paraId="7DA4F957" w14:textId="29B29370" w:rsidR="0046052E" w:rsidRDefault="0046052E" w:rsidP="00A60831">
      <w:pPr>
        <w:pStyle w:val="ListParagraph"/>
        <w:numPr>
          <w:ilvl w:val="0"/>
          <w:numId w:val="26"/>
        </w:numPr>
        <w:spacing w:after="120"/>
        <w:ind w:right="144"/>
      </w:pPr>
      <w:r>
        <w:t>Choose Bug</w:t>
      </w:r>
    </w:p>
    <w:p w14:paraId="29174349" w14:textId="3B80C324" w:rsidR="00C7444B" w:rsidRDefault="00A60831" w:rsidP="00A60831">
      <w:pPr>
        <w:pStyle w:val="ListParagraph"/>
        <w:spacing w:after="120"/>
        <w:ind w:left="1440" w:right="144"/>
      </w:pPr>
      <w:r>
        <w:rPr>
          <w:noProof/>
        </w:rPr>
        <w:drawing>
          <wp:inline distT="0" distB="0" distL="0" distR="0" wp14:anchorId="2D2E5E82" wp14:editId="66B0A0C6">
            <wp:extent cx="2497190" cy="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17618" cy="875398"/>
                    </a:xfrm>
                    <a:prstGeom prst="rect">
                      <a:avLst/>
                    </a:prstGeom>
                  </pic:spPr>
                </pic:pic>
              </a:graphicData>
            </a:graphic>
          </wp:inline>
        </w:drawing>
      </w:r>
    </w:p>
    <w:p w14:paraId="55CB0B5A" w14:textId="427E4C44" w:rsidR="00A60831" w:rsidRDefault="00340B59" w:rsidP="00340B59">
      <w:pPr>
        <w:pStyle w:val="ListParagraph"/>
        <w:numPr>
          <w:ilvl w:val="0"/>
          <w:numId w:val="26"/>
        </w:numPr>
        <w:spacing w:after="120"/>
        <w:ind w:right="144"/>
      </w:pPr>
      <w:r>
        <w:t xml:space="preserve">Add the following text: </w:t>
      </w:r>
      <w:r w:rsidRPr="00340B59">
        <w:t>Font size should be 11 and font should be Calibri</w:t>
      </w:r>
    </w:p>
    <w:p w14:paraId="0240B682" w14:textId="29D66F1C" w:rsidR="00340B59" w:rsidRDefault="00340B59" w:rsidP="00340B59">
      <w:pPr>
        <w:pStyle w:val="ListParagraph"/>
        <w:spacing w:after="120"/>
        <w:ind w:left="1440" w:right="144"/>
      </w:pPr>
      <w:r>
        <w:rPr>
          <w:noProof/>
        </w:rPr>
        <w:drawing>
          <wp:inline distT="0" distB="0" distL="0" distR="0" wp14:anchorId="1B7ECB93" wp14:editId="6B73C74E">
            <wp:extent cx="1886430" cy="930638"/>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902006" cy="938322"/>
                    </a:xfrm>
                    <a:prstGeom prst="rect">
                      <a:avLst/>
                    </a:prstGeom>
                  </pic:spPr>
                </pic:pic>
              </a:graphicData>
            </a:graphic>
          </wp:inline>
        </w:drawing>
      </w:r>
    </w:p>
    <w:p w14:paraId="22715832" w14:textId="4949B4C2" w:rsidR="00340B59" w:rsidRDefault="0079362B" w:rsidP="00340B59">
      <w:pPr>
        <w:pStyle w:val="ListParagraph"/>
        <w:numPr>
          <w:ilvl w:val="0"/>
          <w:numId w:val="26"/>
        </w:numPr>
        <w:spacing w:after="120"/>
        <w:ind w:right="144"/>
      </w:pPr>
      <w:r>
        <w:lastRenderedPageBreak/>
        <w:t xml:space="preserve">Click on the bug you just created. </w:t>
      </w:r>
      <w:r w:rsidR="009A2018">
        <w:t>Click on the paperclip icon on the right:</w:t>
      </w:r>
    </w:p>
    <w:p w14:paraId="2BA8606D" w14:textId="481DAD20" w:rsidR="009A2018" w:rsidRDefault="009A2018" w:rsidP="009A2018">
      <w:pPr>
        <w:pStyle w:val="ListParagraph"/>
        <w:spacing w:after="120"/>
        <w:ind w:left="1440" w:right="144"/>
      </w:pPr>
      <w:r>
        <w:rPr>
          <w:noProof/>
        </w:rPr>
        <w:drawing>
          <wp:inline distT="0" distB="0" distL="0" distR="0" wp14:anchorId="215AF7C4" wp14:editId="407EEFA4">
            <wp:extent cx="2962195" cy="178027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66674" cy="1782964"/>
                    </a:xfrm>
                    <a:prstGeom prst="rect">
                      <a:avLst/>
                    </a:prstGeom>
                  </pic:spPr>
                </pic:pic>
              </a:graphicData>
            </a:graphic>
          </wp:inline>
        </w:drawing>
      </w:r>
    </w:p>
    <w:p w14:paraId="35877626" w14:textId="0D0AF9E0" w:rsidR="009A2018" w:rsidRDefault="00EE2A45" w:rsidP="009A2018">
      <w:pPr>
        <w:pStyle w:val="ListParagraph"/>
        <w:numPr>
          <w:ilvl w:val="0"/>
          <w:numId w:val="26"/>
        </w:numPr>
        <w:spacing w:after="120"/>
        <w:ind w:right="144"/>
      </w:pPr>
      <w:r>
        <w:t>Attach a random image file. Once it is attached you can double click on the image to be able to see it in the VSTS web browser:</w:t>
      </w:r>
    </w:p>
    <w:p w14:paraId="14379874" w14:textId="5930685E" w:rsidR="00EE2A45" w:rsidRDefault="00EE2A45" w:rsidP="00EE2A45">
      <w:pPr>
        <w:pStyle w:val="ListParagraph"/>
        <w:spacing w:after="120"/>
        <w:ind w:left="1440" w:right="144"/>
      </w:pPr>
      <w:r>
        <w:rPr>
          <w:noProof/>
        </w:rPr>
        <w:drawing>
          <wp:inline distT="0" distB="0" distL="0" distR="0" wp14:anchorId="5988389C" wp14:editId="48D42921">
            <wp:extent cx="5528662" cy="2946848"/>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30756" cy="2947964"/>
                    </a:xfrm>
                    <a:prstGeom prst="rect">
                      <a:avLst/>
                    </a:prstGeom>
                  </pic:spPr>
                </pic:pic>
              </a:graphicData>
            </a:graphic>
          </wp:inline>
        </w:drawing>
      </w:r>
    </w:p>
    <w:p w14:paraId="3120B31E" w14:textId="698EE1D1" w:rsidR="000A2018" w:rsidRDefault="00DD571C" w:rsidP="000A2018">
      <w:pPr>
        <w:pStyle w:val="ListParagraph"/>
        <w:numPr>
          <w:ilvl w:val="0"/>
          <w:numId w:val="26"/>
        </w:numPr>
        <w:spacing w:after="120"/>
        <w:ind w:right="144"/>
      </w:pPr>
      <w:r>
        <w:t>Click on the Details tab again. Add Repro steps.</w:t>
      </w:r>
    </w:p>
    <w:p w14:paraId="297A01B8" w14:textId="44E194C5" w:rsidR="00DD571C" w:rsidRDefault="00DD571C" w:rsidP="00DD571C">
      <w:pPr>
        <w:pStyle w:val="ListParagraph"/>
        <w:spacing w:after="120"/>
        <w:ind w:left="1440" w:right="144"/>
      </w:pPr>
      <w:r>
        <w:rPr>
          <w:noProof/>
        </w:rPr>
        <w:drawing>
          <wp:inline distT="0" distB="0" distL="0" distR="0" wp14:anchorId="7DC4F78A" wp14:editId="47E672DD">
            <wp:extent cx="5547846" cy="225526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53000" cy="2257359"/>
                    </a:xfrm>
                    <a:prstGeom prst="rect">
                      <a:avLst/>
                    </a:prstGeom>
                  </pic:spPr>
                </pic:pic>
              </a:graphicData>
            </a:graphic>
          </wp:inline>
        </w:drawing>
      </w:r>
    </w:p>
    <w:p w14:paraId="1D15195E" w14:textId="5D82DD99" w:rsidR="00FA7C03" w:rsidRDefault="00FA7C03" w:rsidP="00DD571C">
      <w:pPr>
        <w:pStyle w:val="ListParagraph"/>
        <w:spacing w:after="120"/>
        <w:ind w:left="1440" w:right="144"/>
      </w:pPr>
    </w:p>
    <w:p w14:paraId="007C1FB6" w14:textId="77777777" w:rsidR="00FA7C03" w:rsidRDefault="00FA7C03" w:rsidP="00DD571C">
      <w:pPr>
        <w:pStyle w:val="ListParagraph"/>
        <w:spacing w:after="120"/>
        <w:ind w:left="1440" w:right="144"/>
      </w:pPr>
    </w:p>
    <w:p w14:paraId="753FCEAB" w14:textId="3C995B3E" w:rsidR="006B5DD1" w:rsidRDefault="00FA7C03" w:rsidP="00DD571C">
      <w:pPr>
        <w:pStyle w:val="ListParagraph"/>
        <w:numPr>
          <w:ilvl w:val="0"/>
          <w:numId w:val="26"/>
        </w:numPr>
        <w:spacing w:after="120"/>
        <w:ind w:right="144"/>
      </w:pPr>
      <w:r>
        <w:lastRenderedPageBreak/>
        <w:t>Add text to the discussion, and hit Save</w:t>
      </w:r>
      <w:r w:rsidR="006B5DD1">
        <w:t xml:space="preserve"> (hit the arrow on the Save and Close to Save without closing)</w:t>
      </w:r>
      <w:r>
        <w:t>.</w:t>
      </w:r>
      <w:r w:rsidR="006B5DD1">
        <w:t xml:space="preserve"> Once you hit Save, your comment will show up in the Discussion area:</w:t>
      </w:r>
    </w:p>
    <w:p w14:paraId="624E3CA7" w14:textId="4EB9AB33" w:rsidR="006B5DD1" w:rsidRDefault="006B5DD1" w:rsidP="006B5DD1">
      <w:pPr>
        <w:pStyle w:val="ListParagraph"/>
        <w:spacing w:after="120"/>
        <w:ind w:left="1440" w:right="144"/>
      </w:pPr>
      <w:r>
        <w:rPr>
          <w:noProof/>
        </w:rPr>
        <w:drawing>
          <wp:inline distT="0" distB="0" distL="0" distR="0" wp14:anchorId="43E9A409" wp14:editId="5E07FAFF">
            <wp:extent cx="2631782" cy="9591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37104" cy="961045"/>
                    </a:xfrm>
                    <a:prstGeom prst="rect">
                      <a:avLst/>
                    </a:prstGeom>
                  </pic:spPr>
                </pic:pic>
              </a:graphicData>
            </a:graphic>
          </wp:inline>
        </w:drawing>
      </w:r>
    </w:p>
    <w:p w14:paraId="588A4CE8" w14:textId="629F49AD" w:rsidR="00A60831" w:rsidRDefault="006B5DD1" w:rsidP="009725E1">
      <w:pPr>
        <w:pStyle w:val="ListParagraph"/>
        <w:spacing w:after="120"/>
        <w:ind w:left="1440" w:right="144"/>
      </w:pPr>
      <w:r>
        <w:t xml:space="preserve"> </w:t>
      </w:r>
    </w:p>
    <w:p w14:paraId="366FDF69" w14:textId="335BEDF2" w:rsidR="0046052E" w:rsidRPr="00C637F4" w:rsidRDefault="0046052E" w:rsidP="0046052E">
      <w:pPr>
        <w:pStyle w:val="TaskName"/>
        <w:numPr>
          <w:ilvl w:val="0"/>
          <w:numId w:val="25"/>
        </w:numPr>
        <w:rPr>
          <w:rFonts w:eastAsia="Calibri" w:cs="Times New Roman"/>
          <w:sz w:val="24"/>
          <w:szCs w:val="32"/>
        </w:rPr>
      </w:pPr>
      <w:r>
        <w:rPr>
          <w:rFonts w:eastAsia="Calibri" w:cs="Times New Roman"/>
          <w:sz w:val="24"/>
          <w:szCs w:val="32"/>
        </w:rPr>
        <w:t>Searching Work Items</w:t>
      </w:r>
    </w:p>
    <w:p w14:paraId="7CDA8067" w14:textId="386AAE47" w:rsidR="0046052E" w:rsidRDefault="009725E1" w:rsidP="0046052E">
      <w:pPr>
        <w:numPr>
          <w:ilvl w:val="0"/>
          <w:numId w:val="27"/>
        </w:numPr>
        <w:spacing w:after="120"/>
        <w:ind w:right="144"/>
        <w:contextualSpacing/>
      </w:pPr>
      <w:r>
        <w:t xml:space="preserve">So, let’s say you forgot the ID of your work item.  You know it </w:t>
      </w:r>
      <w:proofErr w:type="gramStart"/>
      <w:r>
        <w:t>has to</w:t>
      </w:r>
      <w:proofErr w:type="gramEnd"/>
      <w:r>
        <w:t xml:space="preserve"> do with the Google API. On the top right where it </w:t>
      </w:r>
      <w:proofErr w:type="gramStart"/>
      <w:r>
        <w:t>says</w:t>
      </w:r>
      <w:proofErr w:type="gramEnd"/>
      <w:r>
        <w:t xml:space="preserve"> “Search work items” type in: Google API.  </w:t>
      </w:r>
    </w:p>
    <w:p w14:paraId="6FACB581" w14:textId="79BB38E5" w:rsidR="009725E1" w:rsidRDefault="009725E1" w:rsidP="009725E1">
      <w:pPr>
        <w:spacing w:after="120"/>
        <w:ind w:left="1440" w:right="144"/>
        <w:contextualSpacing/>
      </w:pPr>
      <w:r>
        <w:rPr>
          <w:noProof/>
        </w:rPr>
        <w:drawing>
          <wp:inline distT="0" distB="0" distL="0" distR="0" wp14:anchorId="1E829F6E" wp14:editId="142B0AB7">
            <wp:extent cx="5005424" cy="2224104"/>
            <wp:effectExtent l="0" t="0" r="508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05424" cy="2224104"/>
                    </a:xfrm>
                    <a:prstGeom prst="rect">
                      <a:avLst/>
                    </a:prstGeom>
                  </pic:spPr>
                </pic:pic>
              </a:graphicData>
            </a:graphic>
          </wp:inline>
        </w:drawing>
      </w:r>
    </w:p>
    <w:p w14:paraId="225CC437" w14:textId="198F7560" w:rsidR="0046052E" w:rsidRDefault="0046052E" w:rsidP="00261CA4">
      <w:pPr>
        <w:spacing w:after="120"/>
        <w:ind w:right="144"/>
      </w:pPr>
    </w:p>
    <w:p w14:paraId="2F969F4B" w14:textId="59B3E81D" w:rsidR="0046052E" w:rsidRDefault="009725E1" w:rsidP="009725E1">
      <w:pPr>
        <w:pStyle w:val="ListParagraph"/>
        <w:numPr>
          <w:ilvl w:val="0"/>
          <w:numId w:val="27"/>
        </w:numPr>
        <w:spacing w:after="120"/>
        <w:ind w:right="144"/>
      </w:pPr>
      <w:r>
        <w:t xml:space="preserve">As a note, you might get a “Indexing your account data” which occurs with a new account. You may need to do </w:t>
      </w:r>
      <w:r w:rsidR="00642F0E">
        <w:t>wait 2-5 mins</w:t>
      </w:r>
      <w:r>
        <w:t xml:space="preserve">. </w:t>
      </w:r>
      <w:r w:rsidR="00F735B1">
        <w:t>Then</w:t>
      </w:r>
      <w:r>
        <w:t>, you will see a page like this:</w:t>
      </w:r>
    </w:p>
    <w:p w14:paraId="7E99C927" w14:textId="04521B67" w:rsidR="009725E1" w:rsidRDefault="00642F0E" w:rsidP="00642F0E">
      <w:pPr>
        <w:spacing w:after="120"/>
        <w:ind w:left="360" w:right="144" w:firstLine="720"/>
      </w:pPr>
      <w:r>
        <w:rPr>
          <w:noProof/>
        </w:rPr>
        <w:drawing>
          <wp:inline distT="0" distB="0" distL="0" distR="0" wp14:anchorId="39BDD4C7" wp14:editId="3847271A">
            <wp:extent cx="5321193" cy="20781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24691" cy="2079490"/>
                    </a:xfrm>
                    <a:prstGeom prst="rect">
                      <a:avLst/>
                    </a:prstGeom>
                  </pic:spPr>
                </pic:pic>
              </a:graphicData>
            </a:graphic>
          </wp:inline>
        </w:drawing>
      </w:r>
    </w:p>
    <w:p w14:paraId="5CF1E168" w14:textId="47B6A414" w:rsidR="00BC0BC3" w:rsidRDefault="00BC0BC3" w:rsidP="00BC0BC3">
      <w:pPr>
        <w:pStyle w:val="ListParagraph"/>
        <w:numPr>
          <w:ilvl w:val="0"/>
          <w:numId w:val="27"/>
        </w:numPr>
        <w:spacing w:after="120"/>
        <w:ind w:right="144"/>
      </w:pPr>
      <w:r>
        <w:t>Try testing out other search terms!</w:t>
      </w:r>
      <w:r w:rsidR="00C22A6C">
        <w:t xml:space="preserve"> Then you are done with this exercise. </w:t>
      </w:r>
    </w:p>
    <w:p w14:paraId="22E12610" w14:textId="2A9DDD3C" w:rsidR="009725E1" w:rsidRDefault="009725E1" w:rsidP="00261CA4">
      <w:pPr>
        <w:spacing w:after="120"/>
        <w:ind w:right="144"/>
      </w:pPr>
    </w:p>
    <w:p w14:paraId="053D006C" w14:textId="14C047BB" w:rsidR="009725E1" w:rsidRDefault="009725E1" w:rsidP="00261CA4">
      <w:pPr>
        <w:spacing w:after="120"/>
        <w:ind w:right="144"/>
      </w:pPr>
    </w:p>
    <w:p w14:paraId="2255ED05" w14:textId="057A7DAA" w:rsidR="00B16A79" w:rsidRDefault="00B16A79" w:rsidP="00B16A79">
      <w:pPr>
        <w:pStyle w:val="ExerciseHeading"/>
      </w:pPr>
      <w:r>
        <w:t xml:space="preserve">Exercise 7: Create Effective Queries </w:t>
      </w:r>
      <w:r w:rsidR="00932B52">
        <w:t>(1</w:t>
      </w:r>
      <w:r w:rsidR="007614D2">
        <w:t>5</w:t>
      </w:r>
      <w:r>
        <w:t xml:space="preserve"> mins)</w:t>
      </w:r>
    </w:p>
    <w:p w14:paraId="3DF1BB0E" w14:textId="4A2155D7" w:rsidR="00F63D88" w:rsidRDefault="00F63D88" w:rsidP="00B16A79">
      <w:pPr>
        <w:pStyle w:val="ListParagraph"/>
      </w:pPr>
      <w:r>
        <w:t xml:space="preserve">“Pho Real” is a </w:t>
      </w:r>
      <w:r w:rsidRPr="00F63D88">
        <w:rPr>
          <w:i/>
        </w:rPr>
        <w:t>real</w:t>
      </w:r>
      <w:r>
        <w:t xml:space="preserve"> demanding team, and they want more customization. They want the following queries to be created for them:</w:t>
      </w:r>
    </w:p>
    <w:p w14:paraId="7BE6F7A9" w14:textId="7C68CADC" w:rsidR="00D57406" w:rsidRDefault="00090789" w:rsidP="00090789">
      <w:pPr>
        <w:pStyle w:val="ListParagraph"/>
        <w:numPr>
          <w:ilvl w:val="0"/>
          <w:numId w:val="31"/>
        </w:numPr>
      </w:pPr>
      <w:r>
        <w:t>Current # Incomplete Tasks in the current sprint</w:t>
      </w:r>
    </w:p>
    <w:p w14:paraId="4B6B8C89" w14:textId="06E8186A" w:rsidR="00090789" w:rsidRDefault="00090789" w:rsidP="00090789">
      <w:pPr>
        <w:pStyle w:val="ListParagraph"/>
        <w:numPr>
          <w:ilvl w:val="0"/>
          <w:numId w:val="31"/>
        </w:numPr>
      </w:pPr>
      <w:r>
        <w:t>Current Priority 1 and 2 Tasks in the current sprint</w:t>
      </w:r>
    </w:p>
    <w:p w14:paraId="10FD4AB1" w14:textId="7B6C360B" w:rsidR="00090789" w:rsidRDefault="00090789" w:rsidP="00090789">
      <w:pPr>
        <w:pStyle w:val="ListParagraph"/>
        <w:numPr>
          <w:ilvl w:val="0"/>
          <w:numId w:val="31"/>
        </w:numPr>
      </w:pPr>
      <w:r>
        <w:t>Current # of Incomplete tasks in the current sprint, assigned to you</w:t>
      </w:r>
    </w:p>
    <w:p w14:paraId="5B66DDEA" w14:textId="77777777" w:rsidR="00D83791" w:rsidRDefault="00D83791" w:rsidP="00B16A79">
      <w:pPr>
        <w:pStyle w:val="ListParagraph"/>
      </w:pPr>
    </w:p>
    <w:p w14:paraId="2DB22FEF" w14:textId="77777777" w:rsidR="000B6A30" w:rsidRDefault="00D57406" w:rsidP="00B16A79">
      <w:pPr>
        <w:pStyle w:val="ListParagraph"/>
      </w:pPr>
      <w:r>
        <w:t xml:space="preserve">They also want to know what is in the existing queries. </w:t>
      </w:r>
    </w:p>
    <w:p w14:paraId="707ED0EC" w14:textId="43ED1945" w:rsidR="000B6A30" w:rsidRDefault="000B6A30" w:rsidP="000B6A30">
      <w:pPr>
        <w:pStyle w:val="ListParagraph"/>
        <w:numPr>
          <w:ilvl w:val="0"/>
          <w:numId w:val="30"/>
        </w:numPr>
      </w:pPr>
      <w:r>
        <w:t>Bug Triage</w:t>
      </w:r>
    </w:p>
    <w:p w14:paraId="79EF4C32" w14:textId="16512404" w:rsidR="000B6A30" w:rsidRDefault="000B6A30" w:rsidP="000B6A30">
      <w:pPr>
        <w:pStyle w:val="ListParagraph"/>
        <w:numPr>
          <w:ilvl w:val="0"/>
          <w:numId w:val="30"/>
        </w:numPr>
      </w:pPr>
      <w:r>
        <w:t>Resolved Bugs</w:t>
      </w:r>
    </w:p>
    <w:p w14:paraId="2CB20C8C" w14:textId="77777777" w:rsidR="000B6A30" w:rsidRDefault="000B6A30" w:rsidP="00B16A79">
      <w:pPr>
        <w:pStyle w:val="ListParagraph"/>
      </w:pPr>
    </w:p>
    <w:p w14:paraId="43BCE008" w14:textId="48EE73C3" w:rsidR="00D57406" w:rsidRDefault="00D57406" w:rsidP="00B16A79">
      <w:pPr>
        <w:pStyle w:val="ListParagraph"/>
      </w:pPr>
      <w:r>
        <w:t xml:space="preserve">We will find out this information for them. </w:t>
      </w:r>
      <w:r w:rsidR="007614D2">
        <w:t>Then they want you to be creative and come up with 2 useful queries that you think they could use and then implement them!</w:t>
      </w:r>
    </w:p>
    <w:p w14:paraId="02C10B28" w14:textId="77777777" w:rsidR="00F63D88" w:rsidRDefault="00F63D88" w:rsidP="00B16A79">
      <w:pPr>
        <w:pStyle w:val="ListParagraph"/>
      </w:pPr>
    </w:p>
    <w:p w14:paraId="0F937CA8" w14:textId="7999EBED" w:rsidR="00B16A79" w:rsidRPr="00587341" w:rsidRDefault="00B16A79" w:rsidP="00B16A79">
      <w:pPr>
        <w:pStyle w:val="ListParagraph"/>
      </w:pPr>
    </w:p>
    <w:p w14:paraId="2821E145" w14:textId="77777777" w:rsidR="00B16A79" w:rsidRDefault="00B16A79" w:rsidP="00B16A79">
      <w:pPr>
        <w:pStyle w:val="TaskHeading"/>
      </w:pPr>
      <w:r>
        <w:t>Tasks</w:t>
      </w:r>
    </w:p>
    <w:p w14:paraId="36CBDC4C" w14:textId="58F754B1" w:rsidR="00B16A79" w:rsidRDefault="00B91DE2" w:rsidP="00B16A79">
      <w:pPr>
        <w:pStyle w:val="TaskName"/>
        <w:numPr>
          <w:ilvl w:val="0"/>
          <w:numId w:val="28"/>
        </w:numPr>
      </w:pPr>
      <w:r>
        <w:t>Create Queries</w:t>
      </w:r>
      <w:r w:rsidR="003C2747">
        <w:t>, Read Existing Queries, then make up your own!</w:t>
      </w:r>
    </w:p>
    <w:p w14:paraId="23E20B1F" w14:textId="2C2224BD" w:rsidR="009725E1" w:rsidRDefault="00447AD2" w:rsidP="00CB03DC">
      <w:pPr>
        <w:pStyle w:val="ListParagraph"/>
        <w:numPr>
          <w:ilvl w:val="0"/>
          <w:numId w:val="29"/>
        </w:numPr>
        <w:spacing w:after="120"/>
        <w:ind w:right="144"/>
      </w:pPr>
      <w:r>
        <w:t xml:space="preserve">Go to the Pho Real </w:t>
      </w:r>
      <w:proofErr w:type="gramStart"/>
      <w:r>
        <w:t>project</w:t>
      </w:r>
      <w:proofErr w:type="gramEnd"/>
      <w:r>
        <w:t xml:space="preserve"> Work tab, then hit Queries</w:t>
      </w:r>
      <w:r w:rsidR="0064479D">
        <w:t xml:space="preserve"> on the top left</w:t>
      </w:r>
      <w:r>
        <w:t>:</w:t>
      </w:r>
    </w:p>
    <w:p w14:paraId="5F58657D" w14:textId="32B95F21" w:rsidR="00447AD2" w:rsidRDefault="00447AD2" w:rsidP="00447AD2">
      <w:pPr>
        <w:pStyle w:val="ListParagraph"/>
        <w:spacing w:after="120"/>
        <w:ind w:left="1440" w:right="144"/>
      </w:pPr>
      <w:r>
        <w:rPr>
          <w:noProof/>
        </w:rPr>
        <w:drawing>
          <wp:inline distT="0" distB="0" distL="0" distR="0" wp14:anchorId="4FF2B1B3" wp14:editId="3D2C4502">
            <wp:extent cx="3880437" cy="2129981"/>
            <wp:effectExtent l="0" t="0" r="635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95932" cy="2138486"/>
                    </a:xfrm>
                    <a:prstGeom prst="rect">
                      <a:avLst/>
                    </a:prstGeom>
                  </pic:spPr>
                </pic:pic>
              </a:graphicData>
            </a:graphic>
          </wp:inline>
        </w:drawing>
      </w:r>
    </w:p>
    <w:p w14:paraId="093FBB38" w14:textId="77777777" w:rsidR="008B3EBE" w:rsidRDefault="008B3EBE" w:rsidP="008E3C46">
      <w:pPr>
        <w:pStyle w:val="ListParagraph"/>
        <w:numPr>
          <w:ilvl w:val="0"/>
          <w:numId w:val="29"/>
        </w:numPr>
        <w:spacing w:after="120"/>
        <w:ind w:right="144"/>
      </w:pPr>
      <w:r>
        <w:t xml:space="preserve">Right click Current Iteration, and choose New Query. </w:t>
      </w:r>
    </w:p>
    <w:p w14:paraId="30C285D3" w14:textId="20459AF4" w:rsidR="007A5990" w:rsidRDefault="008B3EBE" w:rsidP="007A5990">
      <w:pPr>
        <w:pStyle w:val="ListParagraph"/>
        <w:spacing w:after="120"/>
        <w:ind w:left="1440" w:right="144"/>
      </w:pPr>
      <w:r>
        <w:rPr>
          <w:noProof/>
        </w:rPr>
        <w:drawing>
          <wp:inline distT="0" distB="0" distL="0" distR="0" wp14:anchorId="295643AE" wp14:editId="39CC3505">
            <wp:extent cx="1375442" cy="1568487"/>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87923" cy="1582719"/>
                    </a:xfrm>
                    <a:prstGeom prst="rect">
                      <a:avLst/>
                    </a:prstGeom>
                  </pic:spPr>
                </pic:pic>
              </a:graphicData>
            </a:graphic>
          </wp:inline>
        </w:drawing>
      </w:r>
    </w:p>
    <w:p w14:paraId="76882E36" w14:textId="5A9F7E53" w:rsidR="007A5990" w:rsidRDefault="002B7A53" w:rsidP="007A5990">
      <w:pPr>
        <w:pStyle w:val="ListParagraph"/>
        <w:numPr>
          <w:ilvl w:val="0"/>
          <w:numId w:val="29"/>
        </w:numPr>
        <w:spacing w:after="120"/>
        <w:ind w:right="144"/>
      </w:pPr>
      <w:r>
        <w:lastRenderedPageBreak/>
        <w:t xml:space="preserve">Call the New query: Incomplete Tasks. Click OK. </w:t>
      </w:r>
    </w:p>
    <w:p w14:paraId="226F626E" w14:textId="7A6ED441" w:rsidR="002B7A53" w:rsidRDefault="002B7A53" w:rsidP="002B7A53">
      <w:pPr>
        <w:pStyle w:val="ListParagraph"/>
        <w:spacing w:after="120"/>
        <w:ind w:left="1440" w:right="144"/>
      </w:pPr>
      <w:r>
        <w:rPr>
          <w:noProof/>
        </w:rPr>
        <w:drawing>
          <wp:inline distT="0" distB="0" distL="0" distR="0" wp14:anchorId="08D1BAC7" wp14:editId="30D0BD84">
            <wp:extent cx="3603812" cy="2003748"/>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16505" cy="2010805"/>
                    </a:xfrm>
                    <a:prstGeom prst="rect">
                      <a:avLst/>
                    </a:prstGeom>
                  </pic:spPr>
                </pic:pic>
              </a:graphicData>
            </a:graphic>
          </wp:inline>
        </w:drawing>
      </w:r>
    </w:p>
    <w:p w14:paraId="5BB03658" w14:textId="77C6BAB4" w:rsidR="002B7A53" w:rsidRDefault="00764A9D" w:rsidP="007A5990">
      <w:pPr>
        <w:pStyle w:val="ListParagraph"/>
        <w:numPr>
          <w:ilvl w:val="0"/>
          <w:numId w:val="29"/>
        </w:numPr>
        <w:spacing w:after="120"/>
        <w:ind w:right="144"/>
      </w:pPr>
      <w:r>
        <w:t>Add the following:</w:t>
      </w:r>
    </w:p>
    <w:p w14:paraId="03EC4F81" w14:textId="77777777" w:rsidR="00764A9D" w:rsidRDefault="00764A9D" w:rsidP="00D55D66">
      <w:pPr>
        <w:pStyle w:val="ListParagraph"/>
        <w:numPr>
          <w:ilvl w:val="0"/>
          <w:numId w:val="32"/>
        </w:numPr>
        <w:spacing w:after="120"/>
        <w:ind w:right="144"/>
      </w:pPr>
      <w:r>
        <w:t>Work Item Type = Any</w:t>
      </w:r>
    </w:p>
    <w:p w14:paraId="1AC60781" w14:textId="77777777" w:rsidR="00764A9D" w:rsidRDefault="00764A9D" w:rsidP="00D55D66">
      <w:pPr>
        <w:pStyle w:val="ListParagraph"/>
        <w:numPr>
          <w:ilvl w:val="0"/>
          <w:numId w:val="32"/>
        </w:numPr>
        <w:spacing w:after="120"/>
        <w:ind w:right="144"/>
      </w:pPr>
      <w:r>
        <w:t>And State &lt;&gt; Closed</w:t>
      </w:r>
    </w:p>
    <w:p w14:paraId="1DF58D65" w14:textId="53273C92" w:rsidR="00764A9D" w:rsidRDefault="00764A9D" w:rsidP="00D55D66">
      <w:pPr>
        <w:pStyle w:val="ListParagraph"/>
        <w:numPr>
          <w:ilvl w:val="0"/>
          <w:numId w:val="32"/>
        </w:numPr>
        <w:spacing w:after="120"/>
        <w:ind w:right="144"/>
        <w:rPr>
          <w:ins w:id="58" w:author="Crystal Tenn" w:date="2017-11-30T02:14:00Z"/>
        </w:rPr>
      </w:pPr>
      <w:r>
        <w:t xml:space="preserve">And Area Path </w:t>
      </w:r>
      <w:proofErr w:type="gramStart"/>
      <w:r>
        <w:t>=  Pho</w:t>
      </w:r>
      <w:proofErr w:type="gramEnd"/>
      <w:r>
        <w:t xml:space="preserve"> Real</w:t>
      </w:r>
    </w:p>
    <w:p w14:paraId="234B7FE9" w14:textId="3E978747" w:rsidR="00B7743F" w:rsidRDefault="00B7743F" w:rsidP="00D55D66">
      <w:pPr>
        <w:pStyle w:val="ListParagraph"/>
        <w:numPr>
          <w:ilvl w:val="0"/>
          <w:numId w:val="32"/>
        </w:numPr>
        <w:spacing w:after="120"/>
        <w:ind w:right="144"/>
      </w:pPr>
      <w:ins w:id="59" w:author="Crystal Tenn" w:date="2017-11-30T02:14:00Z">
        <w:r>
          <w:t>And Iteration Path = @</w:t>
        </w:r>
        <w:proofErr w:type="spellStart"/>
        <w:r>
          <w:t>CurrentIteration</w:t>
        </w:r>
      </w:ins>
      <w:proofErr w:type="spellEnd"/>
    </w:p>
    <w:p w14:paraId="54A63D25" w14:textId="335A345F" w:rsidR="00D55D66" w:rsidRDefault="00D55D66" w:rsidP="00D55D66">
      <w:pPr>
        <w:spacing w:after="120"/>
        <w:ind w:left="1800" w:right="144"/>
      </w:pPr>
      <w:r>
        <w:t xml:space="preserve">Then hit the green run button. The ‘&lt;&gt;’ means ‘does not equal. </w:t>
      </w:r>
      <w:r w:rsidR="00DE2D08">
        <w:t>This query is saying that I want all Pho Real items in the</w:t>
      </w:r>
      <w:r w:rsidR="0099218E">
        <w:t xml:space="preserve"> current sprint</w:t>
      </w:r>
      <w:r w:rsidR="00DE2D08">
        <w:t xml:space="preserve">, of any work item type, that is NOT closed (hence is open). When </w:t>
      </w:r>
      <w:del w:id="60" w:author="Crystal Tenn" w:date="2017-11-30T02:14:00Z">
        <w:r w:rsidR="00DE2D08" w:rsidDel="00B7743F">
          <w:delText xml:space="preserve"> </w:delText>
        </w:r>
      </w:del>
      <w:r w:rsidR="00DE2D08">
        <w:t xml:space="preserve">you run the </w:t>
      </w:r>
      <w:proofErr w:type="gramStart"/>
      <w:r w:rsidR="00DE2D08">
        <w:t>query</w:t>
      </w:r>
      <w:proofErr w:type="gramEnd"/>
      <w:r w:rsidR="00DE2D08">
        <w:t xml:space="preserve"> you should see all your work items. To test out your query, open another tab, go to the board, move a work item to completed, run the query again, and make sure it doesn’t show up when you hit run. </w:t>
      </w:r>
    </w:p>
    <w:p w14:paraId="6A9E828E" w14:textId="35E6DBA2" w:rsidR="00764A9D" w:rsidRDefault="00764A9D" w:rsidP="00764A9D">
      <w:pPr>
        <w:pStyle w:val="ListParagraph"/>
        <w:spacing w:after="120"/>
        <w:ind w:left="1440" w:right="144"/>
      </w:pPr>
      <w:del w:id="61" w:author="Crystal Tenn" w:date="2017-11-30T02:15:00Z">
        <w:r w:rsidDel="00B32495">
          <w:rPr>
            <w:noProof/>
          </w:rPr>
          <w:drawing>
            <wp:inline distT="0" distB="0" distL="0" distR="0" wp14:anchorId="78260F2D" wp14:editId="50B0EFFA">
              <wp:extent cx="5976370" cy="1555808"/>
              <wp:effectExtent l="0" t="0" r="5715" b="635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20602" cy="1567323"/>
                      </a:xfrm>
                      <a:prstGeom prst="rect">
                        <a:avLst/>
                      </a:prstGeom>
                    </pic:spPr>
                  </pic:pic>
                </a:graphicData>
              </a:graphic>
            </wp:inline>
          </w:drawing>
        </w:r>
      </w:del>
      <w:ins w:id="62" w:author="Crystal Tenn" w:date="2017-11-30T02:15:00Z">
        <w:r w:rsidR="00B32495">
          <w:rPr>
            <w:noProof/>
          </w:rPr>
          <w:drawing>
            <wp:inline distT="0" distB="0" distL="0" distR="0" wp14:anchorId="7484B8AE" wp14:editId="22ADDB75">
              <wp:extent cx="5148300" cy="1595449"/>
              <wp:effectExtent l="0" t="0" r="0" b="508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48300" cy="1595449"/>
                      </a:xfrm>
                      <a:prstGeom prst="rect">
                        <a:avLst/>
                      </a:prstGeom>
                    </pic:spPr>
                  </pic:pic>
                </a:graphicData>
              </a:graphic>
            </wp:inline>
          </w:drawing>
        </w:r>
      </w:ins>
    </w:p>
    <w:p w14:paraId="34685B8D" w14:textId="44CEB70D" w:rsidR="00B16A79" w:rsidRDefault="006551AD" w:rsidP="009050FF">
      <w:pPr>
        <w:pStyle w:val="ListParagraph"/>
        <w:numPr>
          <w:ilvl w:val="0"/>
          <w:numId w:val="29"/>
        </w:numPr>
        <w:spacing w:after="120"/>
        <w:ind w:right="144"/>
      </w:pPr>
      <w:r>
        <w:t xml:space="preserve">Click the Save button and it should be greyed out like the screenshot below: </w:t>
      </w:r>
    </w:p>
    <w:p w14:paraId="60208775" w14:textId="7B81B2FD" w:rsidR="006551AD" w:rsidRDefault="006551AD" w:rsidP="006551AD">
      <w:pPr>
        <w:pStyle w:val="ListParagraph"/>
        <w:spacing w:after="120"/>
        <w:ind w:left="1440" w:right="144"/>
        <w:rPr>
          <w:ins w:id="63" w:author="Crystal Tenn" w:date="2017-11-30T02:15:00Z"/>
        </w:rPr>
      </w:pPr>
      <w:r>
        <w:rPr>
          <w:noProof/>
        </w:rPr>
        <w:drawing>
          <wp:inline distT="0" distB="0" distL="0" distR="0" wp14:anchorId="5657AE67" wp14:editId="742D1F71">
            <wp:extent cx="2588724" cy="1490703"/>
            <wp:effectExtent l="0" t="0" r="254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16457"/>
                    <a:stretch/>
                  </pic:blipFill>
                  <pic:spPr bwMode="auto">
                    <a:xfrm>
                      <a:off x="0" y="0"/>
                      <a:ext cx="2597739" cy="1495894"/>
                    </a:xfrm>
                    <a:prstGeom prst="rect">
                      <a:avLst/>
                    </a:prstGeom>
                    <a:ln>
                      <a:noFill/>
                    </a:ln>
                    <a:extLst>
                      <a:ext uri="{53640926-AAD7-44D8-BBD7-CCE9431645EC}">
                        <a14:shadowObscured xmlns:a14="http://schemas.microsoft.com/office/drawing/2010/main"/>
                      </a:ext>
                    </a:extLst>
                  </pic:spPr>
                </pic:pic>
              </a:graphicData>
            </a:graphic>
          </wp:inline>
        </w:drawing>
      </w:r>
    </w:p>
    <w:p w14:paraId="39BCA0ED" w14:textId="77777777" w:rsidR="00B32495" w:rsidRDefault="00B32495" w:rsidP="006551AD">
      <w:pPr>
        <w:pStyle w:val="ListParagraph"/>
        <w:spacing w:after="120"/>
        <w:ind w:left="1440" w:right="144"/>
      </w:pPr>
    </w:p>
    <w:p w14:paraId="022252FE" w14:textId="3AE46318" w:rsidR="006551AD" w:rsidRDefault="006551AD" w:rsidP="006551AD">
      <w:pPr>
        <w:pStyle w:val="ListParagraph"/>
        <w:spacing w:after="120"/>
        <w:ind w:left="1440" w:right="144"/>
      </w:pPr>
    </w:p>
    <w:p w14:paraId="66BA5361" w14:textId="08B8E7EE" w:rsidR="006551AD" w:rsidRDefault="00AB6787" w:rsidP="006551AD">
      <w:pPr>
        <w:pStyle w:val="ListParagraph"/>
        <w:numPr>
          <w:ilvl w:val="0"/>
          <w:numId w:val="29"/>
        </w:numPr>
        <w:spacing w:after="120"/>
        <w:ind w:right="144"/>
      </w:pPr>
      <w:r>
        <w:lastRenderedPageBreak/>
        <w:t xml:space="preserve">Create another new query in the current iteration called “High Priority”. </w:t>
      </w:r>
    </w:p>
    <w:p w14:paraId="38A653F4" w14:textId="7513935D" w:rsidR="000A0592" w:rsidRDefault="000A0592" w:rsidP="000A0592">
      <w:pPr>
        <w:spacing w:after="120"/>
        <w:ind w:left="1440" w:right="144"/>
      </w:pPr>
      <w:r>
        <w:t>Add the following:</w:t>
      </w:r>
    </w:p>
    <w:p w14:paraId="0B094289" w14:textId="5D0FE8BE" w:rsidR="000A0592" w:rsidRDefault="000A0592" w:rsidP="000A0592">
      <w:pPr>
        <w:pStyle w:val="ListParagraph"/>
        <w:numPr>
          <w:ilvl w:val="0"/>
          <w:numId w:val="33"/>
        </w:numPr>
        <w:spacing w:after="120"/>
        <w:ind w:right="144"/>
      </w:pPr>
      <w:r>
        <w:t>Work Item Type = Any</w:t>
      </w:r>
    </w:p>
    <w:p w14:paraId="4660BBE8" w14:textId="4FE6D319" w:rsidR="000A0592" w:rsidRDefault="000A0592" w:rsidP="000A0592">
      <w:pPr>
        <w:pStyle w:val="ListParagraph"/>
        <w:numPr>
          <w:ilvl w:val="0"/>
          <w:numId w:val="33"/>
        </w:numPr>
        <w:spacing w:after="120"/>
        <w:ind w:right="144"/>
      </w:pPr>
      <w:r>
        <w:t>And Priority = 1</w:t>
      </w:r>
    </w:p>
    <w:p w14:paraId="653D4550" w14:textId="2FDEE613" w:rsidR="000A0592" w:rsidRDefault="000A0592" w:rsidP="000A0592">
      <w:pPr>
        <w:pStyle w:val="ListParagraph"/>
        <w:numPr>
          <w:ilvl w:val="0"/>
          <w:numId w:val="33"/>
        </w:numPr>
        <w:spacing w:after="120"/>
        <w:ind w:right="144"/>
        <w:rPr>
          <w:ins w:id="64" w:author="Crystal Tenn" w:date="2017-11-30T02:16:00Z"/>
        </w:rPr>
      </w:pPr>
      <w:r>
        <w:t>Or Priority = 2</w:t>
      </w:r>
    </w:p>
    <w:p w14:paraId="152D32F5" w14:textId="562DC789" w:rsidR="00020AA3" w:rsidRDefault="00020AA3" w:rsidP="000A0592">
      <w:pPr>
        <w:pStyle w:val="ListParagraph"/>
        <w:numPr>
          <w:ilvl w:val="0"/>
          <w:numId w:val="33"/>
        </w:numPr>
        <w:spacing w:after="120"/>
        <w:ind w:right="144"/>
      </w:pPr>
      <w:ins w:id="65" w:author="Crystal Tenn" w:date="2017-11-30T02:16:00Z">
        <w:r>
          <w:t>And Iteration Path = @</w:t>
        </w:r>
        <w:proofErr w:type="spellStart"/>
        <w:r>
          <w:t>CurrentIteration</w:t>
        </w:r>
      </w:ins>
      <w:proofErr w:type="spellEnd"/>
    </w:p>
    <w:p w14:paraId="2382CA3E" w14:textId="5552FC9D" w:rsidR="000A0592" w:rsidRDefault="000A0592" w:rsidP="000A0592">
      <w:pPr>
        <w:pStyle w:val="ListParagraph"/>
        <w:spacing w:after="120"/>
        <w:ind w:left="1440" w:right="144"/>
      </w:pPr>
      <w:del w:id="66" w:author="Crystal Tenn" w:date="2017-11-30T02:16:00Z">
        <w:r w:rsidDel="00020AA3">
          <w:rPr>
            <w:noProof/>
          </w:rPr>
          <w:drawing>
            <wp:inline distT="0" distB="0" distL="0" distR="0" wp14:anchorId="1104F006" wp14:editId="0E25E26F">
              <wp:extent cx="4241587" cy="1832315"/>
              <wp:effectExtent l="0" t="0" r="698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46917" cy="1834617"/>
                      </a:xfrm>
                      <a:prstGeom prst="rect">
                        <a:avLst/>
                      </a:prstGeom>
                    </pic:spPr>
                  </pic:pic>
                </a:graphicData>
              </a:graphic>
            </wp:inline>
          </w:drawing>
        </w:r>
      </w:del>
      <w:ins w:id="67" w:author="Crystal Tenn" w:date="2017-11-30T02:16:00Z">
        <w:r w:rsidR="00020AA3">
          <w:rPr>
            <w:noProof/>
          </w:rPr>
          <w:drawing>
            <wp:inline distT="0" distB="0" distL="0" distR="0" wp14:anchorId="6BB2060C" wp14:editId="279EF398">
              <wp:extent cx="4833973" cy="1585924"/>
              <wp:effectExtent l="0" t="0" r="508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33973" cy="1585924"/>
                      </a:xfrm>
                      <a:prstGeom prst="rect">
                        <a:avLst/>
                      </a:prstGeom>
                    </pic:spPr>
                  </pic:pic>
                </a:graphicData>
              </a:graphic>
            </wp:inline>
          </w:drawing>
        </w:r>
      </w:ins>
    </w:p>
    <w:p w14:paraId="2D857EB3" w14:textId="287497C2" w:rsidR="000A0592" w:rsidRDefault="000A0592" w:rsidP="000A0592">
      <w:pPr>
        <w:pStyle w:val="ListParagraph"/>
        <w:spacing w:after="120"/>
        <w:ind w:left="1440" w:right="144"/>
      </w:pPr>
    </w:p>
    <w:p w14:paraId="1BEEADC4" w14:textId="777A103E" w:rsidR="000A0592" w:rsidRDefault="000A0592" w:rsidP="000A0592">
      <w:pPr>
        <w:pStyle w:val="ListParagraph"/>
        <w:numPr>
          <w:ilvl w:val="0"/>
          <w:numId w:val="29"/>
        </w:numPr>
        <w:spacing w:after="120"/>
        <w:ind w:right="144"/>
      </w:pPr>
      <w:r>
        <w:t xml:space="preserve">Hit Save on this Query. </w:t>
      </w:r>
    </w:p>
    <w:p w14:paraId="20CE1290" w14:textId="2E4B37CC" w:rsidR="00AB22AA" w:rsidRDefault="00AB22AA" w:rsidP="000A0592">
      <w:pPr>
        <w:pStyle w:val="ListParagraph"/>
        <w:numPr>
          <w:ilvl w:val="0"/>
          <w:numId w:val="29"/>
        </w:numPr>
        <w:spacing w:after="120"/>
        <w:ind w:right="144"/>
      </w:pPr>
      <w:r>
        <w:t xml:space="preserve">Click on the Incomplete Tasks Query you made. </w:t>
      </w:r>
      <w:ins w:id="68" w:author="Crystal Tenn" w:date="2017-11-30T02:19:00Z">
        <w:r w:rsidR="002E67C9">
          <w:t>We are going to build off this one and add one more parameter to it, then make it into a new</w:t>
        </w:r>
        <w:r w:rsidR="00DE4A7E">
          <w:t xml:space="preserve"> custom</w:t>
        </w:r>
        <w:r w:rsidR="002E67C9">
          <w:t xml:space="preserve"> Query. </w:t>
        </w:r>
      </w:ins>
    </w:p>
    <w:p w14:paraId="1CADC3C8" w14:textId="3E0F0D52" w:rsidR="00AB22AA" w:rsidRDefault="00AB22AA" w:rsidP="000A0592">
      <w:pPr>
        <w:pStyle w:val="ListParagraph"/>
        <w:numPr>
          <w:ilvl w:val="0"/>
          <w:numId w:val="29"/>
        </w:numPr>
        <w:spacing w:after="120"/>
        <w:ind w:right="144"/>
        <w:rPr>
          <w:ins w:id="69" w:author="Crystal Tenn" w:date="2017-11-30T02:17:00Z"/>
        </w:rPr>
      </w:pPr>
      <w:r>
        <w:t xml:space="preserve">Add an additional field for: And Assigned to (Your Name). Hit the </w:t>
      </w:r>
      <w:r w:rsidRPr="00AB22AA">
        <w:rPr>
          <w:b/>
        </w:rPr>
        <w:t>Save as</w:t>
      </w:r>
      <w:r>
        <w:t xml:space="preserve"> button which is shown in the screenshot below with the red arrow near the top. </w:t>
      </w:r>
    </w:p>
    <w:p w14:paraId="627ECED7" w14:textId="0169FFF6" w:rsidR="002E67C9" w:rsidRDefault="002E67C9">
      <w:pPr>
        <w:pStyle w:val="ListParagraph"/>
        <w:spacing w:after="120"/>
        <w:ind w:left="1440" w:right="144"/>
        <w:pPrChange w:id="70" w:author="Crystal Tenn" w:date="2017-11-30T02:17:00Z">
          <w:pPr>
            <w:pStyle w:val="ListParagraph"/>
            <w:numPr>
              <w:numId w:val="29"/>
            </w:numPr>
            <w:spacing w:after="120"/>
            <w:ind w:left="1440" w:right="144" w:hanging="360"/>
          </w:pPr>
        </w:pPrChange>
      </w:pPr>
    </w:p>
    <w:p w14:paraId="0D79FB6B" w14:textId="4D7D23DB" w:rsidR="00AB22AA" w:rsidRDefault="00AB22AA" w:rsidP="00AB22AA">
      <w:pPr>
        <w:pStyle w:val="ListParagraph"/>
        <w:spacing w:after="120"/>
        <w:ind w:left="1440" w:right="144"/>
      </w:pPr>
      <w:del w:id="71" w:author="Crystal Tenn" w:date="2017-11-30T02:19:00Z">
        <w:r w:rsidDel="002E67C9">
          <w:rPr>
            <w:noProof/>
          </w:rPr>
          <w:drawing>
            <wp:inline distT="0" distB="0" distL="0" distR="0" wp14:anchorId="5D86C390" wp14:editId="37A4B618">
              <wp:extent cx="6168798" cy="2101583"/>
              <wp:effectExtent l="0" t="0" r="381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94372" cy="2110296"/>
                      </a:xfrm>
                      <a:prstGeom prst="rect">
                        <a:avLst/>
                      </a:prstGeom>
                    </pic:spPr>
                  </pic:pic>
                </a:graphicData>
              </a:graphic>
            </wp:inline>
          </w:drawing>
        </w:r>
      </w:del>
      <w:ins w:id="72" w:author="Crystal Tenn" w:date="2017-11-30T02:19:00Z">
        <w:r w:rsidR="002E67C9">
          <w:rPr>
            <w:noProof/>
          </w:rPr>
          <w:drawing>
            <wp:inline distT="0" distB="0" distL="0" distR="0" wp14:anchorId="54D566E4" wp14:editId="77BD5C76">
              <wp:extent cx="5336686" cy="1609805"/>
              <wp:effectExtent l="0" t="0" r="0" b="952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41487" cy="1611253"/>
                      </a:xfrm>
                      <a:prstGeom prst="rect">
                        <a:avLst/>
                      </a:prstGeom>
                    </pic:spPr>
                  </pic:pic>
                </a:graphicData>
              </a:graphic>
            </wp:inline>
          </w:drawing>
        </w:r>
      </w:ins>
    </w:p>
    <w:p w14:paraId="0C567AD2" w14:textId="28F7E69C" w:rsidR="009050FF" w:rsidRDefault="00BB7673" w:rsidP="00BB7673">
      <w:pPr>
        <w:pStyle w:val="ListParagraph"/>
        <w:numPr>
          <w:ilvl w:val="0"/>
          <w:numId w:val="29"/>
        </w:numPr>
        <w:spacing w:after="120"/>
        <w:ind w:right="144"/>
      </w:pPr>
      <w:r>
        <w:t xml:space="preserve">Name this new Query. </w:t>
      </w:r>
      <w:r w:rsidR="00DF3850">
        <w:t xml:space="preserve">Hit OK. </w:t>
      </w:r>
    </w:p>
    <w:p w14:paraId="1D78B17F" w14:textId="0DCA1C39" w:rsidR="00BB7673" w:rsidRDefault="00BB7673" w:rsidP="00BB7673">
      <w:pPr>
        <w:pStyle w:val="ListParagraph"/>
        <w:spacing w:after="120"/>
        <w:ind w:left="1440" w:right="144"/>
      </w:pPr>
      <w:r>
        <w:rPr>
          <w:noProof/>
        </w:rPr>
        <w:drawing>
          <wp:inline distT="0" distB="0" distL="0" distR="0" wp14:anchorId="5E29FDCF" wp14:editId="5346E120">
            <wp:extent cx="3419395" cy="1845499"/>
            <wp:effectExtent l="0" t="0" r="0" b="25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45170" cy="1859410"/>
                    </a:xfrm>
                    <a:prstGeom prst="rect">
                      <a:avLst/>
                    </a:prstGeom>
                  </pic:spPr>
                </pic:pic>
              </a:graphicData>
            </a:graphic>
          </wp:inline>
        </w:drawing>
      </w:r>
    </w:p>
    <w:p w14:paraId="1DA95F9F" w14:textId="2305301C" w:rsidR="00BB7673" w:rsidRDefault="00C516E8" w:rsidP="00BB7673">
      <w:pPr>
        <w:pStyle w:val="ListParagraph"/>
        <w:numPr>
          <w:ilvl w:val="0"/>
          <w:numId w:val="29"/>
        </w:numPr>
        <w:spacing w:after="120"/>
        <w:ind w:right="144"/>
      </w:pPr>
      <w:r>
        <w:lastRenderedPageBreak/>
        <w:t>Now you have created the 3 queries the team asked for! If you wanted to extend it to different projects, there is a checkbox here:</w:t>
      </w:r>
    </w:p>
    <w:p w14:paraId="19136CA7" w14:textId="2DEAC918" w:rsidR="00C516E8" w:rsidRDefault="00C516E8" w:rsidP="00C516E8">
      <w:pPr>
        <w:pStyle w:val="ListParagraph"/>
        <w:spacing w:after="120"/>
        <w:ind w:left="1440" w:right="144"/>
      </w:pPr>
      <w:r>
        <w:rPr>
          <w:noProof/>
        </w:rPr>
        <w:drawing>
          <wp:inline distT="0" distB="0" distL="0" distR="0" wp14:anchorId="3DD37922" wp14:editId="6FBDDE0F">
            <wp:extent cx="4827957" cy="1217919"/>
            <wp:effectExtent l="0" t="0" r="0" b="190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36212" cy="1220001"/>
                    </a:xfrm>
                    <a:prstGeom prst="rect">
                      <a:avLst/>
                    </a:prstGeom>
                  </pic:spPr>
                </pic:pic>
              </a:graphicData>
            </a:graphic>
          </wp:inline>
        </w:drawing>
      </w:r>
    </w:p>
    <w:p w14:paraId="23317B28" w14:textId="391D70E0" w:rsidR="00C516E8" w:rsidRDefault="00C27F99" w:rsidP="00C516E8">
      <w:pPr>
        <w:pStyle w:val="ListParagraph"/>
        <w:numPr>
          <w:ilvl w:val="0"/>
          <w:numId w:val="29"/>
        </w:numPr>
        <w:spacing w:after="120"/>
        <w:ind w:right="144"/>
      </w:pPr>
      <w:r>
        <w:t>Click on the Bug Triage Query to see what is in it</w:t>
      </w:r>
      <w:r w:rsidR="003E564F">
        <w:t>. Write a sentence below to describe in English what the Query does:</w:t>
      </w:r>
    </w:p>
    <w:p w14:paraId="398004E3" w14:textId="2A3E3175" w:rsidR="003E564F" w:rsidRDefault="003E564F" w:rsidP="003E564F">
      <w:pPr>
        <w:pStyle w:val="ListParagraph"/>
        <w:spacing w:after="120"/>
        <w:ind w:left="1440" w:right="144"/>
      </w:pPr>
    </w:p>
    <w:p w14:paraId="2EFC29A6" w14:textId="55E9785A" w:rsidR="003E564F" w:rsidRDefault="003E564F" w:rsidP="003E564F">
      <w:pPr>
        <w:pStyle w:val="ListParagraph"/>
        <w:spacing w:after="120"/>
        <w:ind w:left="1440" w:right="144"/>
      </w:pPr>
      <w:r w:rsidRPr="003E564F">
        <w:rPr>
          <w:b/>
        </w:rPr>
        <w:t>Query Explanation</w:t>
      </w:r>
      <w:r>
        <w:t>:</w:t>
      </w:r>
    </w:p>
    <w:p w14:paraId="4F6B4DA3" w14:textId="422977C0" w:rsidR="00C27F99" w:rsidRDefault="00C27F99" w:rsidP="00C27F99">
      <w:pPr>
        <w:pStyle w:val="ListParagraph"/>
        <w:spacing w:after="120"/>
        <w:ind w:left="1440" w:right="144"/>
      </w:pPr>
      <w:r>
        <w:rPr>
          <w:noProof/>
        </w:rPr>
        <w:drawing>
          <wp:inline distT="0" distB="0" distL="0" distR="0" wp14:anchorId="369B26AB" wp14:editId="6D52F89E">
            <wp:extent cx="5567433" cy="1713539"/>
            <wp:effectExtent l="0" t="0" r="0" b="127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3633" cy="1715447"/>
                    </a:xfrm>
                    <a:prstGeom prst="rect">
                      <a:avLst/>
                    </a:prstGeom>
                  </pic:spPr>
                </pic:pic>
              </a:graphicData>
            </a:graphic>
          </wp:inline>
        </w:drawing>
      </w:r>
    </w:p>
    <w:p w14:paraId="4BE3DC50" w14:textId="77777777" w:rsidR="003E564F" w:rsidRDefault="003E564F" w:rsidP="00C27F99">
      <w:pPr>
        <w:pStyle w:val="ListParagraph"/>
        <w:spacing w:after="120"/>
        <w:ind w:left="1440" w:right="144"/>
      </w:pPr>
    </w:p>
    <w:p w14:paraId="43987E77" w14:textId="77777777" w:rsidR="003E564F" w:rsidRDefault="003E564F" w:rsidP="003E564F">
      <w:pPr>
        <w:pStyle w:val="ListParagraph"/>
        <w:numPr>
          <w:ilvl w:val="0"/>
          <w:numId w:val="29"/>
        </w:numPr>
        <w:spacing w:after="120"/>
        <w:ind w:right="144"/>
      </w:pPr>
      <w:r>
        <w:t>Click on the Resolved Bugs Query and see what is in it. Write a sentence below to describe in English what the Query does:</w:t>
      </w:r>
    </w:p>
    <w:p w14:paraId="4C38828E" w14:textId="77777777" w:rsidR="003E564F" w:rsidRDefault="003E564F" w:rsidP="003E564F">
      <w:pPr>
        <w:pStyle w:val="ListParagraph"/>
        <w:spacing w:after="120"/>
        <w:ind w:left="1440" w:right="144"/>
      </w:pPr>
    </w:p>
    <w:p w14:paraId="2EF56DEF" w14:textId="77777777" w:rsidR="003E564F" w:rsidRDefault="003E564F" w:rsidP="003E564F">
      <w:pPr>
        <w:pStyle w:val="ListParagraph"/>
        <w:spacing w:after="120"/>
        <w:ind w:left="1440" w:right="144"/>
      </w:pPr>
      <w:r w:rsidRPr="003E564F">
        <w:rPr>
          <w:b/>
        </w:rPr>
        <w:t>Query Explanation</w:t>
      </w:r>
      <w:r>
        <w:t>:</w:t>
      </w:r>
    </w:p>
    <w:p w14:paraId="6021D316" w14:textId="6455DC3E" w:rsidR="003E564F" w:rsidRDefault="003E564F" w:rsidP="003E564F">
      <w:pPr>
        <w:pStyle w:val="ListParagraph"/>
        <w:spacing w:after="120"/>
        <w:ind w:left="1440" w:right="144"/>
      </w:pPr>
    </w:p>
    <w:p w14:paraId="4CEF2FAF" w14:textId="715A96EA" w:rsidR="003E564F" w:rsidRDefault="003E564F" w:rsidP="003E564F">
      <w:pPr>
        <w:pStyle w:val="ListParagraph"/>
        <w:spacing w:after="120"/>
        <w:ind w:left="1440" w:right="144"/>
      </w:pPr>
      <w:r>
        <w:rPr>
          <w:noProof/>
        </w:rPr>
        <w:drawing>
          <wp:inline distT="0" distB="0" distL="0" distR="0" wp14:anchorId="4695C5CD" wp14:editId="7AD22DB9">
            <wp:extent cx="3957666" cy="1709750"/>
            <wp:effectExtent l="0" t="0" r="5080" b="508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57666" cy="1709750"/>
                    </a:xfrm>
                    <a:prstGeom prst="rect">
                      <a:avLst/>
                    </a:prstGeom>
                  </pic:spPr>
                </pic:pic>
              </a:graphicData>
            </a:graphic>
          </wp:inline>
        </w:drawing>
      </w:r>
    </w:p>
    <w:p w14:paraId="3B5C7848" w14:textId="2FD7110F" w:rsidR="00E21596" w:rsidRDefault="00E21596" w:rsidP="003E564F">
      <w:pPr>
        <w:pStyle w:val="ListParagraph"/>
        <w:spacing w:after="120"/>
        <w:ind w:left="1440" w:right="144"/>
      </w:pPr>
    </w:p>
    <w:p w14:paraId="68B647DD" w14:textId="14E1B635" w:rsidR="00E21596" w:rsidRDefault="0056656E" w:rsidP="00E21596">
      <w:pPr>
        <w:pStyle w:val="ListParagraph"/>
        <w:numPr>
          <w:ilvl w:val="0"/>
          <w:numId w:val="29"/>
        </w:numPr>
        <w:spacing w:after="120"/>
        <w:ind w:right="144"/>
      </w:pPr>
      <w:r>
        <w:t xml:space="preserve">Think about your own project and of 2 queries might be useful to you. </w:t>
      </w:r>
      <w:r w:rsidR="004F54BA">
        <w:t xml:space="preserve">Create </w:t>
      </w:r>
      <w:proofErr w:type="gramStart"/>
      <w:r w:rsidR="004F54BA">
        <w:t>both of these</w:t>
      </w:r>
      <w:proofErr w:type="gramEnd"/>
      <w:r w:rsidR="004F54BA">
        <w:t xml:space="preserve"> queries. They can be personal or team queries. </w:t>
      </w:r>
      <w:r w:rsidR="00D917F0">
        <w:t>Make personal queries under the “My Queries” instead of doing it under “Current Iteration”.</w:t>
      </w:r>
    </w:p>
    <w:p w14:paraId="3217D384" w14:textId="2690267B" w:rsidR="00704B59" w:rsidRDefault="00704B59" w:rsidP="00704B59">
      <w:pPr>
        <w:spacing w:after="120"/>
        <w:ind w:right="144"/>
      </w:pPr>
    </w:p>
    <w:p w14:paraId="5B34A13A" w14:textId="2A120947" w:rsidR="001C264F" w:rsidRPr="001C264F" w:rsidRDefault="001C264F" w:rsidP="001C264F">
      <w:pPr>
        <w:keepNext/>
        <w:keepLines/>
        <w:spacing w:after="240"/>
        <w:outlineLvl w:val="2"/>
        <w:rPr>
          <w:rFonts w:ascii="Segoe UI" w:eastAsia="Calibri" w:hAnsi="Segoe UI" w:cs="Segoe UI"/>
          <w:b/>
          <w:bCs/>
          <w:color w:val="000000" w:themeColor="text1"/>
          <w:sz w:val="32"/>
          <w:szCs w:val="32"/>
        </w:rPr>
      </w:pPr>
      <w:r>
        <w:rPr>
          <w:rFonts w:ascii="Segoe UI" w:eastAsia="Calibri" w:hAnsi="Segoe UI" w:cs="Segoe UI"/>
          <w:b/>
          <w:bCs/>
          <w:color w:val="000000" w:themeColor="text1"/>
          <w:sz w:val="32"/>
          <w:szCs w:val="32"/>
        </w:rPr>
        <w:lastRenderedPageBreak/>
        <w:t>Exercise 8</w:t>
      </w:r>
      <w:r w:rsidRPr="001C264F">
        <w:rPr>
          <w:rFonts w:ascii="Segoe UI" w:eastAsia="Calibri" w:hAnsi="Segoe UI" w:cs="Segoe UI"/>
          <w:b/>
          <w:bCs/>
          <w:color w:val="000000" w:themeColor="text1"/>
          <w:sz w:val="32"/>
          <w:szCs w:val="32"/>
        </w:rPr>
        <w:t xml:space="preserve">: </w:t>
      </w:r>
      <w:r>
        <w:rPr>
          <w:rFonts w:ascii="Segoe UI" w:eastAsia="Calibri" w:hAnsi="Segoe UI" w:cs="Segoe UI"/>
          <w:b/>
          <w:bCs/>
          <w:color w:val="000000" w:themeColor="text1"/>
          <w:sz w:val="32"/>
          <w:szCs w:val="32"/>
        </w:rPr>
        <w:t xml:space="preserve">Monitor Your </w:t>
      </w:r>
      <w:r w:rsidR="00810A94">
        <w:rPr>
          <w:rFonts w:ascii="Segoe UI" w:eastAsia="Calibri" w:hAnsi="Segoe UI" w:cs="Segoe UI"/>
          <w:b/>
          <w:bCs/>
          <w:color w:val="000000" w:themeColor="text1"/>
          <w:sz w:val="32"/>
          <w:szCs w:val="32"/>
        </w:rPr>
        <w:t>Work</w:t>
      </w:r>
      <w:r w:rsidR="001F2252">
        <w:rPr>
          <w:rFonts w:ascii="Segoe UI" w:eastAsia="Calibri" w:hAnsi="Segoe UI" w:cs="Segoe UI"/>
          <w:b/>
          <w:bCs/>
          <w:color w:val="000000" w:themeColor="text1"/>
          <w:sz w:val="32"/>
          <w:szCs w:val="32"/>
        </w:rPr>
        <w:t xml:space="preserve"> + Team Communication</w:t>
      </w:r>
      <w:r w:rsidRPr="001C264F">
        <w:rPr>
          <w:rFonts w:ascii="Segoe UI" w:eastAsia="Calibri" w:hAnsi="Segoe UI" w:cs="Segoe UI"/>
          <w:b/>
          <w:bCs/>
          <w:color w:val="000000" w:themeColor="text1"/>
          <w:sz w:val="32"/>
          <w:szCs w:val="32"/>
        </w:rPr>
        <w:t xml:space="preserve"> (20 mins)</w:t>
      </w:r>
    </w:p>
    <w:p w14:paraId="65717930" w14:textId="04459CD2" w:rsidR="00810A94" w:rsidRDefault="00B539A1" w:rsidP="001C264F">
      <w:pPr>
        <w:ind w:left="720"/>
        <w:contextualSpacing/>
      </w:pPr>
      <w:r>
        <w:t>The Pho Real team wants</w:t>
      </w:r>
      <w:r w:rsidR="00810A94">
        <w:t xml:space="preserve"> to customize their experience </w:t>
      </w:r>
      <w:r w:rsidR="00CC4DF4">
        <w:t>and make it easy to onboard new team members. They want you to feel good about finding your items by watching and favoriting</w:t>
      </w:r>
      <w:ins w:id="73" w:author="Crystal Tenn" w:date="2017-11-30T02:20:00Z">
        <w:r w:rsidR="0020052D">
          <w:t>,</w:t>
        </w:r>
      </w:ins>
      <w:r w:rsidR="00CC4DF4">
        <w:t xml:space="preserve"> so you can see them on your personal page. And they want a delivery plan. They have created the following objectives for you to complete in this exercise: </w:t>
      </w:r>
    </w:p>
    <w:p w14:paraId="4361031F" w14:textId="3E896738" w:rsidR="00E127FF" w:rsidRDefault="00810A94" w:rsidP="00CC4DF4">
      <w:pPr>
        <w:pStyle w:val="ListParagraph"/>
        <w:numPr>
          <w:ilvl w:val="0"/>
          <w:numId w:val="35"/>
        </w:numPr>
      </w:pPr>
      <w:r>
        <w:t>They want</w:t>
      </w:r>
      <w:r w:rsidR="00B539A1">
        <w:t xml:space="preserve"> </w:t>
      </w:r>
      <w:r w:rsidR="00E127FF">
        <w:t xml:space="preserve">to utilize all their cool new queries by adding widgets to a Dashboard.  </w:t>
      </w:r>
    </w:p>
    <w:p w14:paraId="336C98EB" w14:textId="42DEC68A" w:rsidR="00E127FF" w:rsidRDefault="00E127FF" w:rsidP="00CC4DF4">
      <w:pPr>
        <w:pStyle w:val="ListParagraph"/>
        <w:numPr>
          <w:ilvl w:val="0"/>
          <w:numId w:val="35"/>
        </w:numPr>
      </w:pPr>
      <w:r>
        <w:t xml:space="preserve">They also want a Wiki with </w:t>
      </w:r>
      <w:r w:rsidR="00CC4DF4">
        <w:t>2</w:t>
      </w:r>
      <w:r>
        <w:t xml:space="preserve"> pages</w:t>
      </w:r>
      <w:r w:rsidR="00CC4DF4">
        <w:t>: General info and Onboarding</w:t>
      </w:r>
      <w:r>
        <w:t xml:space="preserve">. </w:t>
      </w:r>
    </w:p>
    <w:p w14:paraId="0CF3AD73" w14:textId="12BCC6D7" w:rsidR="00E127FF" w:rsidRDefault="004E7DEB" w:rsidP="00CC4DF4">
      <w:pPr>
        <w:pStyle w:val="ListParagraph"/>
        <w:numPr>
          <w:ilvl w:val="0"/>
          <w:numId w:val="35"/>
        </w:numPr>
      </w:pPr>
      <w:r>
        <w:t xml:space="preserve">They want you to favorite 2 work items. </w:t>
      </w:r>
    </w:p>
    <w:p w14:paraId="6071FEA2" w14:textId="2F7F5B9B" w:rsidR="004E7DEB" w:rsidRDefault="004E7DEB" w:rsidP="00CC4DF4">
      <w:pPr>
        <w:pStyle w:val="ListParagraph"/>
        <w:numPr>
          <w:ilvl w:val="0"/>
          <w:numId w:val="35"/>
        </w:numPr>
      </w:pPr>
      <w:r>
        <w:t>They want you</w:t>
      </w:r>
      <w:r w:rsidR="00B84DC1">
        <w:t xml:space="preserve"> to add a Watch to 3 work items. </w:t>
      </w:r>
    </w:p>
    <w:p w14:paraId="707FD3A0" w14:textId="0B0FC6C0" w:rsidR="00B84DC1" w:rsidRDefault="00B84DC1" w:rsidP="00CC4DF4">
      <w:pPr>
        <w:pStyle w:val="ListParagraph"/>
        <w:numPr>
          <w:ilvl w:val="0"/>
          <w:numId w:val="35"/>
        </w:numPr>
      </w:pPr>
      <w:r>
        <w:t xml:space="preserve">They want you to </w:t>
      </w:r>
      <w:r w:rsidR="00C540E3">
        <w:t>create a Delivery Plan to synchronize work between all 3 teams.</w:t>
      </w:r>
    </w:p>
    <w:p w14:paraId="7748710A" w14:textId="132D0ABE" w:rsidR="00810A94" w:rsidRDefault="00810A94" w:rsidP="001C264F">
      <w:pPr>
        <w:ind w:left="720"/>
        <w:contextualSpacing/>
      </w:pPr>
    </w:p>
    <w:p w14:paraId="75A82B3E" w14:textId="77777777" w:rsidR="001C264F" w:rsidRPr="001C264F" w:rsidRDefault="001C264F" w:rsidP="001C264F">
      <w:pPr>
        <w:keepNext/>
        <w:spacing w:after="60"/>
        <w:ind w:right="144"/>
        <w:outlineLvl w:val="3"/>
        <w:rPr>
          <w:rFonts w:ascii="Segoe UI" w:eastAsia="Calibri" w:hAnsi="Segoe UI" w:cs="Times New Roman"/>
          <w:b/>
          <w:sz w:val="28"/>
          <w:szCs w:val="32"/>
        </w:rPr>
      </w:pPr>
      <w:r w:rsidRPr="001C264F">
        <w:rPr>
          <w:rFonts w:ascii="Segoe UI" w:eastAsia="Calibri" w:hAnsi="Segoe UI" w:cs="Times New Roman"/>
          <w:b/>
          <w:sz w:val="28"/>
          <w:szCs w:val="32"/>
        </w:rPr>
        <w:t>Tasks</w:t>
      </w:r>
    </w:p>
    <w:p w14:paraId="4F8FD1C0" w14:textId="00C9AE44" w:rsidR="001C264F" w:rsidRPr="001C264F" w:rsidRDefault="002C45A9" w:rsidP="001C264F">
      <w:pPr>
        <w:spacing w:after="120"/>
        <w:ind w:left="1080" w:right="144" w:hanging="360"/>
        <w:rPr>
          <w:rFonts w:eastAsia="Calibri" w:cs="Times New Roman"/>
          <w:b/>
          <w:color w:val="000000"/>
          <w:sz w:val="24"/>
          <w:szCs w:val="32"/>
        </w:rPr>
      </w:pPr>
      <w:r>
        <w:rPr>
          <w:rFonts w:eastAsia="Calibri" w:cs="Times New Roman"/>
          <w:b/>
          <w:color w:val="000000"/>
          <w:sz w:val="24"/>
          <w:szCs w:val="32"/>
        </w:rPr>
        <w:t xml:space="preserve">1. </w:t>
      </w:r>
      <w:r w:rsidR="008922E9">
        <w:rPr>
          <w:rFonts w:eastAsia="Calibri" w:cs="Times New Roman"/>
          <w:b/>
          <w:color w:val="000000"/>
          <w:sz w:val="24"/>
          <w:szCs w:val="32"/>
        </w:rPr>
        <w:t>Creating Dashboards and Widgets</w:t>
      </w:r>
      <w:r w:rsidR="001327AE">
        <w:rPr>
          <w:rFonts w:eastAsia="Calibri" w:cs="Times New Roman"/>
          <w:b/>
          <w:color w:val="000000"/>
          <w:sz w:val="24"/>
          <w:szCs w:val="32"/>
        </w:rPr>
        <w:t xml:space="preserve"> Utilizing your Queries</w:t>
      </w:r>
    </w:p>
    <w:p w14:paraId="329618CE" w14:textId="77777777" w:rsidR="00B169EB" w:rsidRDefault="00B169EB" w:rsidP="001C264F">
      <w:pPr>
        <w:numPr>
          <w:ilvl w:val="0"/>
          <w:numId w:val="34"/>
        </w:numPr>
        <w:spacing w:after="120"/>
        <w:ind w:right="144"/>
        <w:rPr>
          <w:rFonts w:eastAsia="Calibri" w:cs="Times New Roman"/>
          <w:color w:val="000000"/>
        </w:rPr>
      </w:pPr>
      <w:r>
        <w:rPr>
          <w:rFonts w:eastAsia="Calibri" w:cs="Times New Roman"/>
          <w:color w:val="000000"/>
        </w:rPr>
        <w:t>Make sure you have the Pho Real team selected. Click on Dashboards.</w:t>
      </w:r>
    </w:p>
    <w:p w14:paraId="59794D4C" w14:textId="74873CE8" w:rsidR="00B169EB" w:rsidRDefault="00B169EB" w:rsidP="00B169EB">
      <w:pPr>
        <w:spacing w:after="120"/>
        <w:ind w:left="1440" w:right="144"/>
        <w:rPr>
          <w:rFonts w:eastAsia="Calibri" w:cs="Times New Roman"/>
          <w:color w:val="000000"/>
        </w:rPr>
      </w:pPr>
      <w:r>
        <w:rPr>
          <w:noProof/>
        </w:rPr>
        <w:drawing>
          <wp:inline distT="0" distB="0" distL="0" distR="0" wp14:anchorId="03389056" wp14:editId="67C2860D">
            <wp:extent cx="4283849" cy="1750650"/>
            <wp:effectExtent l="0" t="0" r="254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95462" cy="1755396"/>
                    </a:xfrm>
                    <a:prstGeom prst="rect">
                      <a:avLst/>
                    </a:prstGeom>
                  </pic:spPr>
                </pic:pic>
              </a:graphicData>
            </a:graphic>
          </wp:inline>
        </w:drawing>
      </w:r>
    </w:p>
    <w:p w14:paraId="08BF903E" w14:textId="77C968A4" w:rsidR="00B169EB" w:rsidRDefault="00B169EB" w:rsidP="001C264F">
      <w:pPr>
        <w:numPr>
          <w:ilvl w:val="0"/>
          <w:numId w:val="34"/>
        </w:numPr>
        <w:spacing w:after="120"/>
        <w:ind w:right="144"/>
        <w:rPr>
          <w:rFonts w:eastAsia="Calibri" w:cs="Times New Roman"/>
          <w:color w:val="000000"/>
        </w:rPr>
      </w:pPr>
      <w:r>
        <w:rPr>
          <w:rFonts w:eastAsia="Calibri" w:cs="Times New Roman"/>
          <w:color w:val="000000"/>
        </w:rPr>
        <w:t>Let’s create a New Dashboard. Click the + New button on the top right.</w:t>
      </w:r>
    </w:p>
    <w:p w14:paraId="04C04275" w14:textId="6DA685FE" w:rsidR="00B169EB" w:rsidRDefault="00B169EB" w:rsidP="00B169EB">
      <w:pPr>
        <w:spacing w:after="120"/>
        <w:ind w:left="1440" w:right="144"/>
        <w:rPr>
          <w:rFonts w:eastAsia="Calibri" w:cs="Times New Roman"/>
          <w:color w:val="000000"/>
        </w:rPr>
      </w:pPr>
      <w:r>
        <w:rPr>
          <w:noProof/>
        </w:rPr>
        <w:drawing>
          <wp:inline distT="0" distB="0" distL="0" distR="0" wp14:anchorId="286F5111" wp14:editId="5185D350">
            <wp:extent cx="4824448" cy="1262072"/>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24448" cy="1262072"/>
                    </a:xfrm>
                    <a:prstGeom prst="rect">
                      <a:avLst/>
                    </a:prstGeom>
                  </pic:spPr>
                </pic:pic>
              </a:graphicData>
            </a:graphic>
          </wp:inline>
        </w:drawing>
      </w:r>
    </w:p>
    <w:p w14:paraId="0D083552" w14:textId="7F570065" w:rsidR="00B169EB" w:rsidRDefault="00B169EB" w:rsidP="001C264F">
      <w:pPr>
        <w:numPr>
          <w:ilvl w:val="0"/>
          <w:numId w:val="34"/>
        </w:numPr>
        <w:spacing w:after="120"/>
        <w:ind w:right="144"/>
        <w:rPr>
          <w:rFonts w:eastAsia="Calibri" w:cs="Times New Roman"/>
          <w:color w:val="000000"/>
        </w:rPr>
      </w:pPr>
      <w:r>
        <w:rPr>
          <w:rFonts w:eastAsia="Calibri" w:cs="Times New Roman"/>
          <w:color w:val="000000"/>
        </w:rPr>
        <w:t>C</w:t>
      </w:r>
      <w:r w:rsidR="007C22A4">
        <w:rPr>
          <w:rFonts w:eastAsia="Calibri" w:cs="Times New Roman"/>
          <w:color w:val="000000"/>
        </w:rPr>
        <w:t>all it Project Management.</w:t>
      </w:r>
    </w:p>
    <w:p w14:paraId="47B714F5" w14:textId="40AC9CFC" w:rsidR="007C22A4" w:rsidRDefault="007C22A4" w:rsidP="001C264F">
      <w:pPr>
        <w:numPr>
          <w:ilvl w:val="0"/>
          <w:numId w:val="34"/>
        </w:numPr>
        <w:spacing w:after="120"/>
        <w:ind w:right="144"/>
        <w:rPr>
          <w:rFonts w:eastAsia="Calibri" w:cs="Times New Roman"/>
          <w:color w:val="000000"/>
        </w:rPr>
      </w:pPr>
      <w:r>
        <w:rPr>
          <w:rFonts w:eastAsia="Calibri" w:cs="Times New Roman"/>
          <w:color w:val="000000"/>
        </w:rPr>
        <w:t>Hit OK.</w:t>
      </w:r>
    </w:p>
    <w:p w14:paraId="390F4A96" w14:textId="77777777" w:rsidR="007C22A4" w:rsidRDefault="007C22A4" w:rsidP="007C22A4">
      <w:pPr>
        <w:spacing w:after="120"/>
        <w:ind w:right="144"/>
        <w:rPr>
          <w:rFonts w:eastAsia="Calibri" w:cs="Times New Roman"/>
          <w:color w:val="000000"/>
        </w:rPr>
      </w:pPr>
    </w:p>
    <w:p w14:paraId="0AFDBF87" w14:textId="549A9649" w:rsidR="007C22A4" w:rsidRDefault="007C22A4" w:rsidP="001C264F">
      <w:pPr>
        <w:numPr>
          <w:ilvl w:val="0"/>
          <w:numId w:val="34"/>
        </w:numPr>
        <w:spacing w:after="120"/>
        <w:ind w:right="144"/>
        <w:rPr>
          <w:rFonts w:eastAsia="Calibri" w:cs="Times New Roman"/>
          <w:color w:val="000000"/>
        </w:rPr>
      </w:pPr>
      <w:r>
        <w:rPr>
          <w:rFonts w:eastAsia="Calibri" w:cs="Times New Roman"/>
          <w:color w:val="000000"/>
        </w:rPr>
        <w:lastRenderedPageBreak/>
        <w:t xml:space="preserve">It will ask you to add a widget on the next page. </w:t>
      </w:r>
      <w:r w:rsidR="005B7E65">
        <w:rPr>
          <w:rFonts w:eastAsia="Calibri" w:cs="Times New Roman"/>
          <w:color w:val="000000"/>
        </w:rPr>
        <w:t xml:space="preserve">Choose the “Chart for Work Items”. </w:t>
      </w:r>
      <w:r w:rsidR="005B7E65">
        <w:rPr>
          <w:rFonts w:eastAsia="Calibri" w:cs="Times New Roman"/>
          <w:color w:val="000000"/>
        </w:rPr>
        <w:br/>
      </w:r>
      <w:r w:rsidR="005B7E65">
        <w:rPr>
          <w:noProof/>
        </w:rPr>
        <w:drawing>
          <wp:inline distT="0" distB="0" distL="0" distR="0" wp14:anchorId="2D25BDC2" wp14:editId="083FCA45">
            <wp:extent cx="5345701" cy="2067005"/>
            <wp:effectExtent l="0" t="0" r="762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56431" cy="2071154"/>
                    </a:xfrm>
                    <a:prstGeom prst="rect">
                      <a:avLst/>
                    </a:prstGeom>
                  </pic:spPr>
                </pic:pic>
              </a:graphicData>
            </a:graphic>
          </wp:inline>
        </w:drawing>
      </w:r>
    </w:p>
    <w:p w14:paraId="260F0E85" w14:textId="77777777" w:rsidR="005B7E65" w:rsidRDefault="005B7E65" w:rsidP="005B7E65">
      <w:pPr>
        <w:pStyle w:val="ListParagraph"/>
        <w:rPr>
          <w:rFonts w:eastAsia="Calibri" w:cs="Times New Roman"/>
          <w:color w:val="000000"/>
        </w:rPr>
      </w:pPr>
    </w:p>
    <w:p w14:paraId="49845924" w14:textId="76C324F3" w:rsidR="005B7E65" w:rsidRDefault="00A42D9B" w:rsidP="001C264F">
      <w:pPr>
        <w:numPr>
          <w:ilvl w:val="0"/>
          <w:numId w:val="34"/>
        </w:numPr>
        <w:spacing w:after="120"/>
        <w:ind w:right="144"/>
        <w:rPr>
          <w:rFonts w:eastAsia="Calibri" w:cs="Times New Roman"/>
          <w:color w:val="000000"/>
        </w:rPr>
      </w:pPr>
      <w:r>
        <w:rPr>
          <w:rFonts w:eastAsia="Calibri" w:cs="Times New Roman"/>
          <w:color w:val="000000"/>
        </w:rPr>
        <w:t xml:space="preserve">Click Add. Click Close on the Add Widget right modal. </w:t>
      </w:r>
    </w:p>
    <w:p w14:paraId="49777965" w14:textId="0298DEA9" w:rsidR="0029722D" w:rsidRDefault="0029722D" w:rsidP="0029722D">
      <w:pPr>
        <w:pStyle w:val="ListParagraph"/>
        <w:ind w:firstLine="720"/>
        <w:rPr>
          <w:rFonts w:eastAsia="Calibri" w:cs="Times New Roman"/>
          <w:color w:val="000000"/>
        </w:rPr>
      </w:pPr>
      <w:r>
        <w:rPr>
          <w:noProof/>
        </w:rPr>
        <w:drawing>
          <wp:inline distT="0" distB="0" distL="0" distR="0" wp14:anchorId="6D648D9E" wp14:editId="5783B3F9">
            <wp:extent cx="2501153" cy="3501614"/>
            <wp:effectExtent l="0" t="0" r="0" b="381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05491" cy="3507687"/>
                    </a:xfrm>
                    <a:prstGeom prst="rect">
                      <a:avLst/>
                    </a:prstGeom>
                  </pic:spPr>
                </pic:pic>
              </a:graphicData>
            </a:graphic>
          </wp:inline>
        </w:drawing>
      </w:r>
    </w:p>
    <w:p w14:paraId="3DA2992A" w14:textId="202EFF43" w:rsidR="0029722D" w:rsidRDefault="0029722D" w:rsidP="0029722D">
      <w:pPr>
        <w:pStyle w:val="ListParagraph"/>
        <w:ind w:firstLine="720"/>
        <w:rPr>
          <w:rFonts w:eastAsia="Calibri" w:cs="Times New Roman"/>
          <w:color w:val="000000"/>
        </w:rPr>
      </w:pPr>
    </w:p>
    <w:p w14:paraId="460373FF" w14:textId="6EE6FA8A" w:rsidR="0029722D" w:rsidRDefault="0029722D" w:rsidP="0029722D">
      <w:pPr>
        <w:pStyle w:val="ListParagraph"/>
        <w:ind w:firstLine="720"/>
        <w:rPr>
          <w:rFonts w:eastAsia="Calibri" w:cs="Times New Roman"/>
          <w:color w:val="000000"/>
        </w:rPr>
      </w:pPr>
    </w:p>
    <w:p w14:paraId="2E267433" w14:textId="4D6964DA" w:rsidR="0029722D" w:rsidRDefault="0029722D" w:rsidP="0029722D">
      <w:pPr>
        <w:pStyle w:val="ListParagraph"/>
        <w:ind w:firstLine="720"/>
        <w:rPr>
          <w:rFonts w:eastAsia="Calibri" w:cs="Times New Roman"/>
          <w:color w:val="000000"/>
        </w:rPr>
      </w:pPr>
    </w:p>
    <w:p w14:paraId="5F4EEC97" w14:textId="12B100DB" w:rsidR="0029722D" w:rsidRDefault="0029722D" w:rsidP="0029722D">
      <w:pPr>
        <w:pStyle w:val="ListParagraph"/>
        <w:ind w:firstLine="720"/>
        <w:rPr>
          <w:rFonts w:eastAsia="Calibri" w:cs="Times New Roman"/>
          <w:color w:val="000000"/>
        </w:rPr>
      </w:pPr>
    </w:p>
    <w:p w14:paraId="2B7A8316" w14:textId="7236EEC4" w:rsidR="0029722D" w:rsidRDefault="0029722D" w:rsidP="0029722D">
      <w:pPr>
        <w:pStyle w:val="ListParagraph"/>
        <w:ind w:firstLine="720"/>
        <w:rPr>
          <w:rFonts w:eastAsia="Calibri" w:cs="Times New Roman"/>
          <w:color w:val="000000"/>
        </w:rPr>
      </w:pPr>
    </w:p>
    <w:p w14:paraId="4072D21C" w14:textId="66213DC5" w:rsidR="0029722D" w:rsidRDefault="0029722D" w:rsidP="0029722D">
      <w:pPr>
        <w:pStyle w:val="ListParagraph"/>
        <w:ind w:firstLine="720"/>
        <w:rPr>
          <w:rFonts w:eastAsia="Calibri" w:cs="Times New Roman"/>
          <w:color w:val="000000"/>
        </w:rPr>
      </w:pPr>
    </w:p>
    <w:p w14:paraId="244B9B97" w14:textId="77777777" w:rsidR="0029722D" w:rsidRDefault="0029722D" w:rsidP="0029722D">
      <w:pPr>
        <w:pStyle w:val="ListParagraph"/>
        <w:ind w:firstLine="720"/>
        <w:rPr>
          <w:rFonts w:eastAsia="Calibri" w:cs="Times New Roman"/>
          <w:color w:val="000000"/>
        </w:rPr>
      </w:pPr>
    </w:p>
    <w:p w14:paraId="376D7B1C" w14:textId="0CDC00DA" w:rsidR="0029722D" w:rsidRDefault="0029722D" w:rsidP="001C264F">
      <w:pPr>
        <w:numPr>
          <w:ilvl w:val="0"/>
          <w:numId w:val="34"/>
        </w:numPr>
        <w:spacing w:after="120"/>
        <w:ind w:right="144"/>
        <w:rPr>
          <w:rFonts w:eastAsia="Calibri" w:cs="Times New Roman"/>
          <w:color w:val="000000"/>
        </w:rPr>
      </w:pPr>
      <w:r>
        <w:rPr>
          <w:rFonts w:eastAsia="Calibri" w:cs="Times New Roman"/>
          <w:color w:val="000000"/>
        </w:rPr>
        <w:lastRenderedPageBreak/>
        <w:t>Click the blue checkmark to edit the widget. (if you wanted to add more widgets you would hit the green + button above it).</w:t>
      </w:r>
    </w:p>
    <w:p w14:paraId="6F195168" w14:textId="60335074" w:rsidR="0029722D" w:rsidRDefault="0029722D" w:rsidP="0029722D">
      <w:pPr>
        <w:spacing w:after="120"/>
        <w:ind w:left="1440" w:right="144"/>
        <w:rPr>
          <w:rFonts w:eastAsia="Calibri" w:cs="Times New Roman"/>
          <w:color w:val="000000"/>
        </w:rPr>
      </w:pPr>
      <w:r>
        <w:rPr>
          <w:noProof/>
        </w:rPr>
        <w:drawing>
          <wp:inline distT="0" distB="0" distL="0" distR="0" wp14:anchorId="2BA26814" wp14:editId="107F9D5D">
            <wp:extent cx="4776822" cy="3071835"/>
            <wp:effectExtent l="0" t="0" r="508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76822" cy="3071835"/>
                    </a:xfrm>
                    <a:prstGeom prst="rect">
                      <a:avLst/>
                    </a:prstGeom>
                  </pic:spPr>
                </pic:pic>
              </a:graphicData>
            </a:graphic>
          </wp:inline>
        </w:drawing>
      </w:r>
    </w:p>
    <w:p w14:paraId="67D31572" w14:textId="77777777" w:rsidR="005B7E65" w:rsidRDefault="005B7E65" w:rsidP="005B7E65">
      <w:pPr>
        <w:pStyle w:val="ListParagraph"/>
        <w:rPr>
          <w:rFonts w:eastAsia="Calibri" w:cs="Times New Roman"/>
          <w:color w:val="000000"/>
        </w:rPr>
      </w:pPr>
    </w:p>
    <w:p w14:paraId="4BDC036D" w14:textId="77777777" w:rsidR="00672995" w:rsidRPr="00672995" w:rsidRDefault="00455717" w:rsidP="00455717">
      <w:pPr>
        <w:pStyle w:val="ListParagraph"/>
        <w:numPr>
          <w:ilvl w:val="0"/>
          <w:numId w:val="34"/>
        </w:numPr>
        <w:spacing w:after="120"/>
        <w:ind w:right="144"/>
        <w:rPr>
          <w:rFonts w:eastAsia="Calibri" w:cs="Times New Roman"/>
          <w:color w:val="000000"/>
        </w:rPr>
      </w:pPr>
      <w:r>
        <w:rPr>
          <w:rFonts w:eastAsia="Calibri" w:cs="Times New Roman"/>
          <w:color w:val="000000"/>
        </w:rPr>
        <w:t xml:space="preserve">Click on the widget to configure it. </w:t>
      </w:r>
      <w:r w:rsidR="00D87606">
        <w:rPr>
          <w:rFonts w:eastAsia="Calibri" w:cs="Times New Roman"/>
          <w:color w:val="000000"/>
        </w:rPr>
        <w:t>Choose the Query from Shared Queries &gt; Current Iteration</w:t>
      </w:r>
      <w:r w:rsidR="00672995">
        <w:rPr>
          <w:rFonts w:eastAsia="Calibri" w:cs="Times New Roman"/>
          <w:color w:val="000000"/>
        </w:rPr>
        <w:t xml:space="preserve"> then choose your custom query </w:t>
      </w:r>
      <w:r w:rsidR="00672995">
        <w:rPr>
          <w:rFonts w:eastAsia="Calibri" w:cs="Times New Roman"/>
          <w:b/>
          <w:color w:val="000000"/>
        </w:rPr>
        <w:t>Incomplete Tasks</w:t>
      </w:r>
      <w:r w:rsidR="00D87606">
        <w:rPr>
          <w:rFonts w:eastAsia="Calibri" w:cs="Times New Roman"/>
          <w:color w:val="000000"/>
        </w:rPr>
        <w:t>.</w:t>
      </w:r>
    </w:p>
    <w:p w14:paraId="78A7CCAF" w14:textId="2D2E4D47" w:rsidR="005B7E65" w:rsidRDefault="00672995" w:rsidP="00672995">
      <w:pPr>
        <w:pStyle w:val="ListParagraph"/>
        <w:spacing w:after="120"/>
        <w:ind w:left="1440" w:right="144"/>
        <w:rPr>
          <w:rFonts w:eastAsia="Calibri" w:cs="Times New Roman"/>
          <w:color w:val="000000"/>
        </w:rPr>
      </w:pPr>
      <w:r>
        <w:rPr>
          <w:noProof/>
        </w:rPr>
        <w:drawing>
          <wp:inline distT="0" distB="0" distL="0" distR="0" wp14:anchorId="4FC9DACE" wp14:editId="6E35AA28">
            <wp:extent cx="2485785" cy="3750816"/>
            <wp:effectExtent l="0" t="0" r="0" b="254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89676" cy="3756687"/>
                    </a:xfrm>
                    <a:prstGeom prst="rect">
                      <a:avLst/>
                    </a:prstGeom>
                  </pic:spPr>
                </pic:pic>
              </a:graphicData>
            </a:graphic>
          </wp:inline>
        </w:drawing>
      </w:r>
      <w:r w:rsidR="00D87606">
        <w:rPr>
          <w:rFonts w:eastAsia="Calibri" w:cs="Times New Roman"/>
          <w:color w:val="000000"/>
        </w:rPr>
        <w:t xml:space="preserve"> </w:t>
      </w:r>
    </w:p>
    <w:p w14:paraId="64576DCA" w14:textId="190E3850" w:rsidR="00672995" w:rsidRDefault="00672995" w:rsidP="00672995">
      <w:pPr>
        <w:pStyle w:val="ListParagraph"/>
        <w:spacing w:after="120"/>
        <w:ind w:left="1440" w:right="144"/>
        <w:rPr>
          <w:rFonts w:eastAsia="Calibri" w:cs="Times New Roman"/>
          <w:color w:val="000000"/>
        </w:rPr>
      </w:pPr>
    </w:p>
    <w:p w14:paraId="5193058A" w14:textId="4245B49F" w:rsidR="00672995" w:rsidRDefault="00CF5CF1" w:rsidP="00672995">
      <w:pPr>
        <w:pStyle w:val="ListParagraph"/>
        <w:numPr>
          <w:ilvl w:val="0"/>
          <w:numId w:val="34"/>
        </w:numPr>
        <w:spacing w:after="120"/>
        <w:ind w:right="144"/>
        <w:rPr>
          <w:rFonts w:eastAsia="Calibri" w:cs="Times New Roman"/>
          <w:color w:val="000000"/>
        </w:rPr>
      </w:pPr>
      <w:r>
        <w:rPr>
          <w:rFonts w:eastAsia="Calibri" w:cs="Times New Roman"/>
          <w:color w:val="000000"/>
        </w:rPr>
        <w:lastRenderedPageBreak/>
        <w:t>Choose a Pie Chart and to Group by Assigned to. Hit Save.</w:t>
      </w:r>
    </w:p>
    <w:p w14:paraId="072F088A" w14:textId="4AD83BA9" w:rsidR="00CF5CF1" w:rsidRDefault="00CF5CF1" w:rsidP="00CF5CF1">
      <w:pPr>
        <w:pStyle w:val="ListParagraph"/>
        <w:spacing w:after="120"/>
        <w:ind w:left="1440" w:right="144"/>
        <w:rPr>
          <w:rFonts w:eastAsia="Calibri" w:cs="Times New Roman"/>
          <w:color w:val="000000"/>
        </w:rPr>
      </w:pPr>
      <w:r>
        <w:rPr>
          <w:noProof/>
        </w:rPr>
        <w:drawing>
          <wp:inline distT="0" distB="0" distL="0" distR="0" wp14:anchorId="3B812D7C" wp14:editId="0F187EEC">
            <wp:extent cx="2593361" cy="4112584"/>
            <wp:effectExtent l="0" t="0" r="0" b="254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96222" cy="4117120"/>
                    </a:xfrm>
                    <a:prstGeom prst="rect">
                      <a:avLst/>
                    </a:prstGeom>
                  </pic:spPr>
                </pic:pic>
              </a:graphicData>
            </a:graphic>
          </wp:inline>
        </w:drawing>
      </w:r>
    </w:p>
    <w:p w14:paraId="6475AE24" w14:textId="148A245B" w:rsidR="00CF5CF1" w:rsidRDefault="00C17C79" w:rsidP="00CF5CF1">
      <w:pPr>
        <w:pStyle w:val="ListParagraph"/>
        <w:numPr>
          <w:ilvl w:val="0"/>
          <w:numId w:val="34"/>
        </w:numPr>
        <w:spacing w:after="120"/>
        <w:ind w:right="144"/>
        <w:rPr>
          <w:rFonts w:eastAsia="Calibri" w:cs="Times New Roman"/>
          <w:color w:val="000000"/>
        </w:rPr>
      </w:pPr>
      <w:r>
        <w:rPr>
          <w:rFonts w:eastAsia="Calibri" w:cs="Times New Roman"/>
          <w:color w:val="000000"/>
        </w:rPr>
        <w:t>You will see the following widget now:</w:t>
      </w:r>
    </w:p>
    <w:p w14:paraId="12A17E52" w14:textId="4BD771CD" w:rsidR="00C17C79" w:rsidRDefault="00C17C79" w:rsidP="00C17C79">
      <w:pPr>
        <w:pStyle w:val="ListParagraph"/>
        <w:spacing w:after="120"/>
        <w:ind w:left="1440" w:right="144"/>
        <w:rPr>
          <w:rFonts w:eastAsia="Calibri" w:cs="Times New Roman"/>
          <w:color w:val="000000"/>
        </w:rPr>
      </w:pPr>
      <w:r>
        <w:rPr>
          <w:noProof/>
        </w:rPr>
        <w:drawing>
          <wp:inline distT="0" distB="0" distL="0" distR="0" wp14:anchorId="13CB2325" wp14:editId="20C9AAC3">
            <wp:extent cx="3438605" cy="3096882"/>
            <wp:effectExtent l="0" t="0" r="0" b="889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43966" cy="3101710"/>
                    </a:xfrm>
                    <a:prstGeom prst="rect">
                      <a:avLst/>
                    </a:prstGeom>
                  </pic:spPr>
                </pic:pic>
              </a:graphicData>
            </a:graphic>
          </wp:inline>
        </w:drawing>
      </w:r>
    </w:p>
    <w:p w14:paraId="2335980C" w14:textId="475C5E22" w:rsidR="00C17C79" w:rsidRDefault="00C17C79" w:rsidP="00C17C79">
      <w:pPr>
        <w:pStyle w:val="ListParagraph"/>
        <w:spacing w:after="120"/>
        <w:ind w:left="1440" w:right="144"/>
        <w:rPr>
          <w:rFonts w:eastAsia="Calibri" w:cs="Times New Roman"/>
          <w:color w:val="000000"/>
        </w:rPr>
      </w:pPr>
    </w:p>
    <w:p w14:paraId="3D941D5C" w14:textId="33EB35D4" w:rsidR="00C17C79" w:rsidRDefault="00C17C79" w:rsidP="00C17C79">
      <w:pPr>
        <w:pStyle w:val="ListParagraph"/>
        <w:spacing w:after="120"/>
        <w:ind w:left="1440" w:right="144"/>
        <w:rPr>
          <w:rFonts w:eastAsia="Calibri" w:cs="Times New Roman"/>
          <w:color w:val="000000"/>
        </w:rPr>
      </w:pPr>
    </w:p>
    <w:p w14:paraId="617CCD92" w14:textId="77777777" w:rsidR="00C17C79" w:rsidRDefault="00C17C79" w:rsidP="00C17C79">
      <w:pPr>
        <w:pStyle w:val="ListParagraph"/>
        <w:spacing w:after="120"/>
        <w:ind w:left="1440" w:right="144"/>
        <w:rPr>
          <w:rFonts w:eastAsia="Calibri" w:cs="Times New Roman"/>
          <w:color w:val="000000"/>
        </w:rPr>
      </w:pPr>
    </w:p>
    <w:p w14:paraId="7BA3195E" w14:textId="5C55D123" w:rsidR="00C17C79" w:rsidRDefault="00C17C79" w:rsidP="00C17C79">
      <w:pPr>
        <w:pStyle w:val="ListParagraph"/>
        <w:numPr>
          <w:ilvl w:val="0"/>
          <w:numId w:val="34"/>
        </w:numPr>
        <w:spacing w:after="120"/>
        <w:ind w:right="144"/>
        <w:rPr>
          <w:rFonts w:eastAsia="Calibri" w:cs="Times New Roman"/>
          <w:color w:val="000000"/>
        </w:rPr>
      </w:pPr>
      <w:r>
        <w:rPr>
          <w:rFonts w:eastAsia="Calibri" w:cs="Times New Roman"/>
          <w:color w:val="000000"/>
        </w:rPr>
        <w:lastRenderedPageBreak/>
        <w:t>On the bottom right of the screen, click on the blue pencil edit button.</w:t>
      </w:r>
    </w:p>
    <w:p w14:paraId="2E9E5414" w14:textId="073740B5" w:rsidR="00C17C79" w:rsidRDefault="00A656A7" w:rsidP="00C17C79">
      <w:pPr>
        <w:pStyle w:val="ListParagraph"/>
        <w:spacing w:after="120"/>
        <w:ind w:left="1440" w:right="144"/>
        <w:rPr>
          <w:rFonts w:eastAsia="Calibri" w:cs="Times New Roman"/>
          <w:color w:val="000000"/>
        </w:rPr>
      </w:pPr>
      <w:r>
        <w:rPr>
          <w:noProof/>
        </w:rPr>
        <w:drawing>
          <wp:inline distT="0" distB="0" distL="0" distR="0" wp14:anchorId="6DBA031E" wp14:editId="3C1FAAF4">
            <wp:extent cx="3876595" cy="3218198"/>
            <wp:effectExtent l="0" t="0" r="0" b="12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79557" cy="3220657"/>
                    </a:xfrm>
                    <a:prstGeom prst="rect">
                      <a:avLst/>
                    </a:prstGeom>
                  </pic:spPr>
                </pic:pic>
              </a:graphicData>
            </a:graphic>
          </wp:inline>
        </w:drawing>
      </w:r>
    </w:p>
    <w:p w14:paraId="6EEE9B71" w14:textId="48E7738F" w:rsidR="00A656A7" w:rsidRDefault="00A656A7" w:rsidP="00C17C79">
      <w:pPr>
        <w:pStyle w:val="ListParagraph"/>
        <w:numPr>
          <w:ilvl w:val="0"/>
          <w:numId w:val="34"/>
        </w:numPr>
        <w:spacing w:after="120"/>
        <w:ind w:right="144"/>
        <w:rPr>
          <w:rFonts w:eastAsia="Calibri" w:cs="Times New Roman"/>
          <w:color w:val="000000"/>
        </w:rPr>
      </w:pPr>
      <w:r>
        <w:rPr>
          <w:rFonts w:eastAsia="Calibri" w:cs="Times New Roman"/>
          <w:color w:val="000000"/>
        </w:rPr>
        <w:t xml:space="preserve">When you mouseover the blue button, the green + button will show up and you can add more charts. </w:t>
      </w:r>
    </w:p>
    <w:p w14:paraId="47939CC0" w14:textId="39600087" w:rsidR="00C17C79" w:rsidRPr="00455717" w:rsidRDefault="00C17C79" w:rsidP="00C17C79">
      <w:pPr>
        <w:pStyle w:val="ListParagraph"/>
        <w:numPr>
          <w:ilvl w:val="0"/>
          <w:numId w:val="34"/>
        </w:numPr>
        <w:spacing w:after="120"/>
        <w:ind w:right="144"/>
        <w:rPr>
          <w:rFonts w:eastAsia="Calibri" w:cs="Times New Roman"/>
          <w:color w:val="000000"/>
        </w:rPr>
      </w:pPr>
      <w:r>
        <w:rPr>
          <w:rFonts w:eastAsia="Calibri" w:cs="Times New Roman"/>
          <w:color w:val="000000"/>
        </w:rPr>
        <w:t>Using the same</w:t>
      </w:r>
      <w:r w:rsidR="00A656A7">
        <w:rPr>
          <w:rFonts w:eastAsia="Calibri" w:cs="Times New Roman"/>
          <w:color w:val="000000"/>
        </w:rPr>
        <w:t xml:space="preserve"> “Chart for Work Items” widget, create 3 more different types of charts and add them to this Dashboard. </w:t>
      </w:r>
    </w:p>
    <w:p w14:paraId="256EE955" w14:textId="470947C1" w:rsidR="00704B59" w:rsidRDefault="00704B59" w:rsidP="00704B59">
      <w:pPr>
        <w:spacing w:after="120"/>
        <w:ind w:right="144"/>
      </w:pPr>
    </w:p>
    <w:p w14:paraId="6F93252C" w14:textId="16D6CE84" w:rsidR="0033586C" w:rsidRPr="001C264F" w:rsidRDefault="0033586C" w:rsidP="0033586C">
      <w:pPr>
        <w:spacing w:after="120"/>
        <w:ind w:left="1080" w:right="144" w:hanging="360"/>
        <w:rPr>
          <w:rFonts w:eastAsia="Calibri" w:cs="Times New Roman"/>
          <w:b/>
          <w:color w:val="000000"/>
          <w:sz w:val="24"/>
          <w:szCs w:val="32"/>
        </w:rPr>
      </w:pPr>
      <w:r>
        <w:rPr>
          <w:rFonts w:eastAsia="Calibri" w:cs="Times New Roman"/>
          <w:b/>
          <w:color w:val="000000"/>
          <w:sz w:val="24"/>
          <w:szCs w:val="32"/>
        </w:rPr>
        <w:t>2. Creating Wiki Pages</w:t>
      </w:r>
    </w:p>
    <w:p w14:paraId="7B05F015" w14:textId="50F3DD0E" w:rsidR="0033586C" w:rsidRDefault="00896043" w:rsidP="0033586C">
      <w:pPr>
        <w:numPr>
          <w:ilvl w:val="0"/>
          <w:numId w:val="36"/>
        </w:numPr>
        <w:spacing w:after="120"/>
        <w:ind w:right="144"/>
        <w:rPr>
          <w:rFonts w:eastAsia="Calibri" w:cs="Times New Roman"/>
          <w:color w:val="000000"/>
        </w:rPr>
      </w:pPr>
      <w:r>
        <w:rPr>
          <w:rFonts w:eastAsia="Calibri" w:cs="Times New Roman"/>
          <w:color w:val="000000"/>
        </w:rPr>
        <w:t>Click on the Wiki page link (stay in the Pho Real team, Wikis are Team based).</w:t>
      </w:r>
      <w:r w:rsidRPr="001C264F">
        <w:rPr>
          <w:rFonts w:eastAsia="Calibri" w:cs="Times New Roman"/>
          <w:color w:val="000000"/>
        </w:rPr>
        <w:t xml:space="preserve"> </w:t>
      </w:r>
    </w:p>
    <w:p w14:paraId="36744E0F" w14:textId="57287299" w:rsidR="00F35B40" w:rsidRPr="001C264F" w:rsidRDefault="00F35B40" w:rsidP="00F35B40">
      <w:pPr>
        <w:spacing w:after="120"/>
        <w:ind w:left="1440" w:right="144"/>
        <w:rPr>
          <w:rFonts w:eastAsia="Calibri" w:cs="Times New Roman"/>
          <w:color w:val="000000"/>
        </w:rPr>
      </w:pPr>
      <w:r>
        <w:rPr>
          <w:noProof/>
        </w:rPr>
        <w:drawing>
          <wp:inline distT="0" distB="0" distL="0" distR="0" wp14:anchorId="45C12C1A" wp14:editId="40E8E408">
            <wp:extent cx="4893955" cy="741509"/>
            <wp:effectExtent l="0" t="0" r="1905" b="190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10109" cy="743957"/>
                    </a:xfrm>
                    <a:prstGeom prst="rect">
                      <a:avLst/>
                    </a:prstGeom>
                  </pic:spPr>
                </pic:pic>
              </a:graphicData>
            </a:graphic>
          </wp:inline>
        </w:drawing>
      </w:r>
    </w:p>
    <w:p w14:paraId="2DD8536F" w14:textId="5B814B31" w:rsidR="0033586C" w:rsidRDefault="0033586C" w:rsidP="0033586C">
      <w:pPr>
        <w:pStyle w:val="ListParagraph"/>
        <w:numPr>
          <w:ilvl w:val="0"/>
          <w:numId w:val="36"/>
        </w:numPr>
        <w:spacing w:after="120"/>
        <w:ind w:right="144"/>
      </w:pPr>
      <w:r w:rsidRPr="005D6853">
        <w:t xml:space="preserve">Click on </w:t>
      </w:r>
      <w:r w:rsidR="00F35B40">
        <w:t xml:space="preserve">“Create Wiki”. </w:t>
      </w:r>
    </w:p>
    <w:p w14:paraId="0A2E791C" w14:textId="1D89043A" w:rsidR="00165B98" w:rsidRDefault="00165B98" w:rsidP="0033586C">
      <w:pPr>
        <w:pStyle w:val="ListParagraph"/>
        <w:numPr>
          <w:ilvl w:val="0"/>
          <w:numId w:val="36"/>
        </w:numPr>
        <w:spacing w:after="120"/>
        <w:ind w:right="144"/>
      </w:pPr>
      <w:r>
        <w:t xml:space="preserve">Let’s add some basic text to learn how to use </w:t>
      </w:r>
      <w:proofErr w:type="spellStart"/>
      <w:r>
        <w:t>MarkDown</w:t>
      </w:r>
      <w:proofErr w:type="spellEnd"/>
      <w:r>
        <w:t>. Add a title “Welcome to the Team”. Copy and paste the following into the text:</w:t>
      </w:r>
    </w:p>
    <w:p w14:paraId="2C73F71E" w14:textId="77777777" w:rsidR="00165B98" w:rsidRDefault="00165B98" w:rsidP="007B46F0">
      <w:pPr>
        <w:pStyle w:val="ListParagraph"/>
        <w:spacing w:after="120"/>
        <w:ind w:left="1440" w:right="144"/>
      </w:pPr>
    </w:p>
    <w:p w14:paraId="114E6C68" w14:textId="77777777" w:rsidR="00165B98" w:rsidRDefault="00165B98" w:rsidP="00165B98">
      <w:pPr>
        <w:pStyle w:val="ListParagraph"/>
        <w:spacing w:after="120"/>
        <w:ind w:left="2160" w:right="144"/>
      </w:pPr>
      <w:r>
        <w:t>Header Large</w:t>
      </w:r>
    </w:p>
    <w:p w14:paraId="08A18FD3" w14:textId="77777777" w:rsidR="00165B98" w:rsidRDefault="00165B98" w:rsidP="00165B98">
      <w:pPr>
        <w:pStyle w:val="ListParagraph"/>
        <w:spacing w:after="120"/>
        <w:ind w:left="2160" w:right="144"/>
      </w:pPr>
    </w:p>
    <w:p w14:paraId="3917546A" w14:textId="77777777" w:rsidR="00165B98" w:rsidRDefault="00165B98" w:rsidP="00165B98">
      <w:pPr>
        <w:pStyle w:val="ListParagraph"/>
        <w:spacing w:after="120"/>
        <w:ind w:left="2160" w:right="144"/>
      </w:pPr>
      <w:r>
        <w:t>Header Medium</w:t>
      </w:r>
    </w:p>
    <w:p w14:paraId="4F0E3A47" w14:textId="77777777" w:rsidR="00165B98" w:rsidRDefault="00165B98" w:rsidP="00165B98">
      <w:pPr>
        <w:pStyle w:val="ListParagraph"/>
        <w:spacing w:after="120"/>
        <w:ind w:left="2160" w:right="144"/>
      </w:pPr>
    </w:p>
    <w:p w14:paraId="6FDE927A" w14:textId="77777777" w:rsidR="00165B98" w:rsidRDefault="00165B98" w:rsidP="00165B98">
      <w:pPr>
        <w:pStyle w:val="ListParagraph"/>
        <w:spacing w:after="120"/>
        <w:ind w:left="2160" w:right="144"/>
      </w:pPr>
      <w:r>
        <w:t>Bolded Text</w:t>
      </w:r>
    </w:p>
    <w:p w14:paraId="48A6469C" w14:textId="77777777" w:rsidR="00165B98" w:rsidRDefault="00165B98" w:rsidP="00165B98">
      <w:pPr>
        <w:pStyle w:val="ListParagraph"/>
        <w:spacing w:after="120"/>
        <w:ind w:left="2160" w:right="144"/>
      </w:pPr>
    </w:p>
    <w:p w14:paraId="2DEFA4EA" w14:textId="77777777" w:rsidR="00165B98" w:rsidRDefault="00165B98" w:rsidP="00165B98">
      <w:pPr>
        <w:pStyle w:val="ListParagraph"/>
        <w:spacing w:after="120"/>
        <w:ind w:left="2160" w:right="144"/>
      </w:pPr>
      <w:r>
        <w:t>Italics</w:t>
      </w:r>
    </w:p>
    <w:p w14:paraId="5D968178" w14:textId="77777777" w:rsidR="00165B98" w:rsidRDefault="00165B98" w:rsidP="00165B98">
      <w:pPr>
        <w:pStyle w:val="ListParagraph"/>
        <w:spacing w:after="120"/>
        <w:ind w:left="2160" w:right="144"/>
      </w:pPr>
    </w:p>
    <w:p w14:paraId="71F1B7FA" w14:textId="77777777" w:rsidR="00165B98" w:rsidRDefault="00165B98" w:rsidP="00165B98">
      <w:pPr>
        <w:pStyle w:val="ListParagraph"/>
        <w:spacing w:after="120"/>
        <w:ind w:left="2160" w:right="144"/>
      </w:pPr>
      <w:r>
        <w:lastRenderedPageBreak/>
        <w:t>Link Here</w:t>
      </w:r>
    </w:p>
    <w:p w14:paraId="612BD46D" w14:textId="77777777" w:rsidR="00165B98" w:rsidRDefault="00165B98" w:rsidP="00165B98">
      <w:pPr>
        <w:pStyle w:val="ListParagraph"/>
        <w:spacing w:after="120"/>
        <w:ind w:left="2160" w:right="144"/>
      </w:pPr>
    </w:p>
    <w:p w14:paraId="698134EF" w14:textId="77777777" w:rsidR="00165B98" w:rsidRDefault="00165B98" w:rsidP="00165B98">
      <w:pPr>
        <w:pStyle w:val="ListParagraph"/>
        <w:spacing w:after="120"/>
        <w:ind w:left="2160" w:right="144"/>
      </w:pPr>
      <w:r>
        <w:t>Code</w:t>
      </w:r>
    </w:p>
    <w:p w14:paraId="1CD89EC6" w14:textId="77777777" w:rsidR="00165B98" w:rsidRDefault="00165B98" w:rsidP="00165B98">
      <w:pPr>
        <w:pStyle w:val="ListParagraph"/>
        <w:spacing w:after="120"/>
        <w:ind w:left="2160" w:right="144"/>
      </w:pPr>
    </w:p>
    <w:p w14:paraId="3D4FE5A0" w14:textId="77777777" w:rsidR="00165B98" w:rsidRDefault="00165B98" w:rsidP="00165B98">
      <w:pPr>
        <w:pStyle w:val="ListParagraph"/>
        <w:spacing w:after="120"/>
        <w:ind w:left="2160" w:right="144"/>
      </w:pPr>
      <w:r>
        <w:t>Bullet 1</w:t>
      </w:r>
    </w:p>
    <w:p w14:paraId="3D2900D8" w14:textId="77777777" w:rsidR="00165B98" w:rsidRDefault="00165B98" w:rsidP="00165B98">
      <w:pPr>
        <w:pStyle w:val="ListParagraph"/>
        <w:spacing w:after="120"/>
        <w:ind w:left="2160" w:right="144"/>
      </w:pPr>
      <w:r>
        <w:t>Bullet 2</w:t>
      </w:r>
    </w:p>
    <w:p w14:paraId="69123083" w14:textId="77777777" w:rsidR="00165B98" w:rsidRDefault="00165B98" w:rsidP="00165B98">
      <w:pPr>
        <w:pStyle w:val="ListParagraph"/>
        <w:spacing w:after="120"/>
        <w:ind w:left="2160" w:right="144"/>
      </w:pPr>
      <w:r>
        <w:t>Bullet 3</w:t>
      </w:r>
    </w:p>
    <w:p w14:paraId="79DC0DD1" w14:textId="77777777" w:rsidR="00165B98" w:rsidRDefault="00165B98" w:rsidP="00165B98">
      <w:pPr>
        <w:pStyle w:val="ListParagraph"/>
        <w:spacing w:after="120"/>
        <w:ind w:left="2160" w:right="144"/>
      </w:pPr>
    </w:p>
    <w:p w14:paraId="0A0B1147" w14:textId="77777777" w:rsidR="00165B98" w:rsidRDefault="00165B98" w:rsidP="00165B98">
      <w:pPr>
        <w:pStyle w:val="ListParagraph"/>
        <w:spacing w:after="120"/>
        <w:ind w:left="2160" w:right="144"/>
      </w:pPr>
      <w:r>
        <w:t>Numbered List Item 1</w:t>
      </w:r>
    </w:p>
    <w:p w14:paraId="65A27821" w14:textId="77777777" w:rsidR="00165B98" w:rsidRDefault="00165B98" w:rsidP="00165B98">
      <w:pPr>
        <w:pStyle w:val="ListParagraph"/>
        <w:spacing w:after="120"/>
        <w:ind w:left="2160" w:right="144"/>
      </w:pPr>
      <w:r>
        <w:t>Numbered List Item 2</w:t>
      </w:r>
    </w:p>
    <w:p w14:paraId="24E771B1" w14:textId="77777777" w:rsidR="00165B98" w:rsidRDefault="00165B98" w:rsidP="00165B98">
      <w:pPr>
        <w:pStyle w:val="ListParagraph"/>
        <w:spacing w:after="120"/>
        <w:ind w:left="2160" w:right="144"/>
      </w:pPr>
    </w:p>
    <w:p w14:paraId="5E0155C3" w14:textId="77777777" w:rsidR="00165B98" w:rsidRDefault="00165B98" w:rsidP="00165B98">
      <w:pPr>
        <w:pStyle w:val="ListParagraph"/>
        <w:spacing w:after="120"/>
        <w:ind w:left="2160" w:right="144"/>
      </w:pPr>
      <w:r>
        <w:t>Task List 1</w:t>
      </w:r>
    </w:p>
    <w:p w14:paraId="7443F819" w14:textId="77777777" w:rsidR="00165B98" w:rsidRDefault="00165B98" w:rsidP="00165B98">
      <w:pPr>
        <w:pStyle w:val="ListParagraph"/>
        <w:spacing w:after="120"/>
        <w:ind w:left="2160" w:right="144"/>
      </w:pPr>
      <w:r>
        <w:t>Task List 2</w:t>
      </w:r>
    </w:p>
    <w:p w14:paraId="6E91C440" w14:textId="77777777" w:rsidR="00165B98" w:rsidRDefault="00165B98" w:rsidP="00165B98">
      <w:pPr>
        <w:pStyle w:val="ListParagraph"/>
        <w:spacing w:after="120"/>
        <w:ind w:left="1440" w:right="144"/>
      </w:pPr>
    </w:p>
    <w:p w14:paraId="5B77A118" w14:textId="1DF63BF1" w:rsidR="00165B98" w:rsidRPr="005D6853" w:rsidRDefault="00165B98" w:rsidP="00165B98">
      <w:pPr>
        <w:pStyle w:val="ListParagraph"/>
        <w:spacing w:after="120"/>
        <w:ind w:left="1440" w:right="144"/>
      </w:pPr>
      <w:r>
        <w:rPr>
          <w:noProof/>
        </w:rPr>
        <w:drawing>
          <wp:inline distT="0" distB="0" distL="0" distR="0" wp14:anchorId="0A666079" wp14:editId="798EF916">
            <wp:extent cx="5669933" cy="3219610"/>
            <wp:effectExtent l="0" t="0" r="698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86072" cy="3228774"/>
                    </a:xfrm>
                    <a:prstGeom prst="rect">
                      <a:avLst/>
                    </a:prstGeom>
                  </pic:spPr>
                </pic:pic>
              </a:graphicData>
            </a:graphic>
          </wp:inline>
        </w:drawing>
      </w:r>
    </w:p>
    <w:p w14:paraId="4A128C75" w14:textId="029AFF24" w:rsidR="00704B59" w:rsidRDefault="007B46F0" w:rsidP="007B46F0">
      <w:pPr>
        <w:pStyle w:val="ListParagraph"/>
        <w:numPr>
          <w:ilvl w:val="0"/>
          <w:numId w:val="36"/>
        </w:numPr>
        <w:spacing w:after="120"/>
        <w:ind w:right="144"/>
      </w:pPr>
      <w:r>
        <w:t xml:space="preserve">When you paste the text in, it will look like the screenshot above. </w:t>
      </w:r>
      <w:r w:rsidR="00862F53">
        <w:t xml:space="preserve">Now let’s add Markdown in. </w:t>
      </w:r>
      <w:r w:rsidR="004E42E6">
        <w:t xml:space="preserve">Take the Header Large text and highlight it. While it is highlighted, click the Aa button and choose Header 1. </w:t>
      </w:r>
    </w:p>
    <w:p w14:paraId="0F3AB9FC" w14:textId="48E83EF1" w:rsidR="004E42E6" w:rsidRDefault="004E42E6" w:rsidP="004E42E6">
      <w:pPr>
        <w:pStyle w:val="ListParagraph"/>
        <w:spacing w:after="120"/>
        <w:ind w:left="1440" w:right="144"/>
      </w:pPr>
      <w:r>
        <w:rPr>
          <w:noProof/>
        </w:rPr>
        <w:drawing>
          <wp:inline distT="0" distB="0" distL="0" distR="0" wp14:anchorId="0EA20B0B" wp14:editId="27CAD014">
            <wp:extent cx="2723990" cy="1719240"/>
            <wp:effectExtent l="0" t="0" r="635"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35800" cy="1726694"/>
                    </a:xfrm>
                    <a:prstGeom prst="rect">
                      <a:avLst/>
                    </a:prstGeom>
                  </pic:spPr>
                </pic:pic>
              </a:graphicData>
            </a:graphic>
          </wp:inline>
        </w:drawing>
      </w:r>
    </w:p>
    <w:p w14:paraId="10C377B3" w14:textId="54F4CCFA" w:rsidR="004E42E6" w:rsidRDefault="0018270A" w:rsidP="004E42E6">
      <w:pPr>
        <w:pStyle w:val="ListParagraph"/>
        <w:numPr>
          <w:ilvl w:val="0"/>
          <w:numId w:val="36"/>
        </w:numPr>
        <w:spacing w:after="120"/>
        <w:ind w:right="144"/>
      </w:pPr>
      <w:r>
        <w:lastRenderedPageBreak/>
        <w:t>You will see it edited the preview on the right, and added a ‘#’ sign to your header.</w:t>
      </w:r>
    </w:p>
    <w:p w14:paraId="4E687799" w14:textId="688C8415" w:rsidR="0018270A" w:rsidRDefault="0018270A" w:rsidP="0018270A">
      <w:pPr>
        <w:pStyle w:val="ListParagraph"/>
        <w:spacing w:after="120"/>
        <w:ind w:left="1440" w:right="144"/>
      </w:pPr>
      <w:r>
        <w:rPr>
          <w:noProof/>
        </w:rPr>
        <w:drawing>
          <wp:inline distT="0" distB="0" distL="0" distR="0" wp14:anchorId="71B410C3" wp14:editId="1571236B">
            <wp:extent cx="4214692" cy="1363074"/>
            <wp:effectExtent l="0" t="0" r="0" b="889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25406" cy="1366539"/>
                    </a:xfrm>
                    <a:prstGeom prst="rect">
                      <a:avLst/>
                    </a:prstGeom>
                  </pic:spPr>
                </pic:pic>
              </a:graphicData>
            </a:graphic>
          </wp:inline>
        </w:drawing>
      </w:r>
    </w:p>
    <w:p w14:paraId="4A64DAE6" w14:textId="33404462" w:rsidR="007B46F0" w:rsidRDefault="0018270A" w:rsidP="0018270A">
      <w:pPr>
        <w:pStyle w:val="ListParagraph"/>
        <w:numPr>
          <w:ilvl w:val="0"/>
          <w:numId w:val="36"/>
        </w:numPr>
        <w:spacing w:after="120"/>
        <w:ind w:right="144"/>
      </w:pPr>
      <w:r>
        <w:t>On Header Medium, type in two ‘##’ before the header like this:</w:t>
      </w:r>
    </w:p>
    <w:p w14:paraId="438C3C64" w14:textId="5A310E0D" w:rsidR="0018270A" w:rsidRDefault="0018270A" w:rsidP="0018270A">
      <w:pPr>
        <w:pStyle w:val="ListParagraph"/>
        <w:spacing w:after="120"/>
        <w:ind w:left="1440" w:right="144"/>
      </w:pPr>
      <w:r>
        <w:rPr>
          <w:noProof/>
        </w:rPr>
        <w:drawing>
          <wp:inline distT="0" distB="0" distL="0" distR="0" wp14:anchorId="25C2C4C8" wp14:editId="0160CF4E">
            <wp:extent cx="4122484" cy="1795546"/>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27281" cy="1797635"/>
                    </a:xfrm>
                    <a:prstGeom prst="rect">
                      <a:avLst/>
                    </a:prstGeom>
                  </pic:spPr>
                </pic:pic>
              </a:graphicData>
            </a:graphic>
          </wp:inline>
        </w:drawing>
      </w:r>
    </w:p>
    <w:p w14:paraId="26F4F55F" w14:textId="75C58372" w:rsidR="0018270A" w:rsidRDefault="000A5B93" w:rsidP="0018270A">
      <w:pPr>
        <w:pStyle w:val="ListParagraph"/>
        <w:numPr>
          <w:ilvl w:val="0"/>
          <w:numId w:val="36"/>
        </w:numPr>
        <w:spacing w:after="120"/>
        <w:ind w:right="144"/>
      </w:pPr>
      <w:r>
        <w:t xml:space="preserve">Highlighted the bolded text and click the </w:t>
      </w:r>
      <w:r>
        <w:rPr>
          <w:b/>
        </w:rPr>
        <w:t>B</w:t>
      </w:r>
      <w:r>
        <w:t xml:space="preserve"> button:</w:t>
      </w:r>
    </w:p>
    <w:p w14:paraId="3550A161" w14:textId="527FE157" w:rsidR="000A5B93" w:rsidRDefault="000A5B93" w:rsidP="000A5B93">
      <w:pPr>
        <w:pStyle w:val="ListParagraph"/>
        <w:spacing w:after="120"/>
        <w:ind w:left="1440" w:right="144"/>
      </w:pPr>
      <w:r>
        <w:rPr>
          <w:noProof/>
        </w:rPr>
        <w:drawing>
          <wp:inline distT="0" distB="0" distL="0" distR="0" wp14:anchorId="29120AC4" wp14:editId="0AE300A5">
            <wp:extent cx="1978639" cy="2263848"/>
            <wp:effectExtent l="0" t="0" r="3175" b="317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81833" cy="2267502"/>
                    </a:xfrm>
                    <a:prstGeom prst="rect">
                      <a:avLst/>
                    </a:prstGeom>
                  </pic:spPr>
                </pic:pic>
              </a:graphicData>
            </a:graphic>
          </wp:inline>
        </w:drawing>
      </w:r>
    </w:p>
    <w:p w14:paraId="0EF4A05F" w14:textId="4174D7D6" w:rsidR="002B1450" w:rsidRDefault="002B1450" w:rsidP="000A5B93">
      <w:pPr>
        <w:pStyle w:val="ListParagraph"/>
        <w:spacing w:after="120"/>
        <w:ind w:left="1440" w:right="144"/>
      </w:pPr>
    </w:p>
    <w:p w14:paraId="3A88F653" w14:textId="1EA3C240" w:rsidR="002B1450" w:rsidRDefault="002B1450" w:rsidP="000A5B93">
      <w:pPr>
        <w:pStyle w:val="ListParagraph"/>
        <w:spacing w:after="120"/>
        <w:ind w:left="1440" w:right="144"/>
      </w:pPr>
    </w:p>
    <w:p w14:paraId="0B5FDB49" w14:textId="5F724F4E" w:rsidR="002B1450" w:rsidRDefault="002B1450" w:rsidP="000A5B93">
      <w:pPr>
        <w:pStyle w:val="ListParagraph"/>
        <w:spacing w:after="120"/>
        <w:ind w:left="1440" w:right="144"/>
      </w:pPr>
    </w:p>
    <w:p w14:paraId="3F5940D9" w14:textId="690F7214" w:rsidR="002B1450" w:rsidRDefault="002B1450" w:rsidP="000A5B93">
      <w:pPr>
        <w:pStyle w:val="ListParagraph"/>
        <w:spacing w:after="120"/>
        <w:ind w:left="1440" w:right="144"/>
      </w:pPr>
    </w:p>
    <w:p w14:paraId="10985949" w14:textId="5F7C310B" w:rsidR="002B1450" w:rsidRDefault="002B1450" w:rsidP="000A5B93">
      <w:pPr>
        <w:pStyle w:val="ListParagraph"/>
        <w:spacing w:after="120"/>
        <w:ind w:left="1440" w:right="144"/>
      </w:pPr>
    </w:p>
    <w:p w14:paraId="3A7262B7" w14:textId="39ED8240" w:rsidR="002B1450" w:rsidRDefault="002B1450" w:rsidP="000A5B93">
      <w:pPr>
        <w:pStyle w:val="ListParagraph"/>
        <w:spacing w:after="120"/>
        <w:ind w:left="1440" w:right="144"/>
      </w:pPr>
    </w:p>
    <w:p w14:paraId="67AA97C1" w14:textId="5593CF83" w:rsidR="002B1450" w:rsidRDefault="002B1450" w:rsidP="000A5B93">
      <w:pPr>
        <w:pStyle w:val="ListParagraph"/>
        <w:spacing w:after="120"/>
        <w:ind w:left="1440" w:right="144"/>
      </w:pPr>
    </w:p>
    <w:p w14:paraId="228CA584" w14:textId="7EED1EF8" w:rsidR="002B1450" w:rsidRDefault="002B1450" w:rsidP="000A5B93">
      <w:pPr>
        <w:pStyle w:val="ListParagraph"/>
        <w:spacing w:after="120"/>
        <w:ind w:left="1440" w:right="144"/>
      </w:pPr>
    </w:p>
    <w:p w14:paraId="69CA1E9B" w14:textId="66CB5579" w:rsidR="002B1450" w:rsidRDefault="002B1450" w:rsidP="000A5B93">
      <w:pPr>
        <w:pStyle w:val="ListParagraph"/>
        <w:spacing w:after="120"/>
        <w:ind w:left="1440" w:right="144"/>
      </w:pPr>
    </w:p>
    <w:p w14:paraId="219AF85F" w14:textId="77777777" w:rsidR="002B1450" w:rsidRDefault="002B1450" w:rsidP="000A5B93">
      <w:pPr>
        <w:pStyle w:val="ListParagraph"/>
        <w:spacing w:after="120"/>
        <w:ind w:left="1440" w:right="144"/>
      </w:pPr>
    </w:p>
    <w:p w14:paraId="0B3BA8E8" w14:textId="76FF1FB1" w:rsidR="000A5B93" w:rsidRDefault="002B1450" w:rsidP="000A5B93">
      <w:pPr>
        <w:pStyle w:val="ListParagraph"/>
        <w:numPr>
          <w:ilvl w:val="0"/>
          <w:numId w:val="36"/>
        </w:numPr>
        <w:spacing w:after="120"/>
        <w:ind w:right="144"/>
      </w:pPr>
      <w:r>
        <w:lastRenderedPageBreak/>
        <w:t xml:space="preserve">Continue to select the “Italics” text, and hit the italics </w:t>
      </w:r>
      <w:proofErr w:type="gramStart"/>
      <w:r>
        <w:t>button..</w:t>
      </w:r>
      <w:proofErr w:type="gramEnd"/>
      <w:r>
        <w:t xml:space="preserve"> and so on to the rest of the text until your file looks just like this:</w:t>
      </w:r>
    </w:p>
    <w:p w14:paraId="346FAE28" w14:textId="627CCB5A" w:rsidR="002B1450" w:rsidRDefault="002B1450" w:rsidP="002B1450">
      <w:pPr>
        <w:pStyle w:val="ListParagraph"/>
        <w:spacing w:after="120"/>
        <w:ind w:left="1440" w:right="144"/>
      </w:pPr>
      <w:r>
        <w:rPr>
          <w:noProof/>
        </w:rPr>
        <w:drawing>
          <wp:inline distT="0" distB="0" distL="0" distR="0" wp14:anchorId="5C2F9C0D" wp14:editId="204F188B">
            <wp:extent cx="5390350" cy="4075992"/>
            <wp:effectExtent l="0" t="0" r="1270" b="127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9204" cy="4090249"/>
                    </a:xfrm>
                    <a:prstGeom prst="rect">
                      <a:avLst/>
                    </a:prstGeom>
                  </pic:spPr>
                </pic:pic>
              </a:graphicData>
            </a:graphic>
          </wp:inline>
        </w:drawing>
      </w:r>
    </w:p>
    <w:p w14:paraId="68922917" w14:textId="7D46F4E9" w:rsidR="008B2FF2" w:rsidRDefault="00053921" w:rsidP="008B2FF2">
      <w:pPr>
        <w:pStyle w:val="ListParagraph"/>
        <w:numPr>
          <w:ilvl w:val="0"/>
          <w:numId w:val="36"/>
        </w:numPr>
        <w:spacing w:after="120"/>
        <w:ind w:right="144"/>
      </w:pPr>
      <w:r>
        <w:t xml:space="preserve">Hit Save on the top right. </w:t>
      </w:r>
    </w:p>
    <w:p w14:paraId="262E949E" w14:textId="0548D70A" w:rsidR="00373B90" w:rsidRDefault="00373B90" w:rsidP="00373B90">
      <w:pPr>
        <w:pStyle w:val="ListParagraph"/>
        <w:spacing w:after="120"/>
        <w:ind w:left="1440" w:right="144"/>
      </w:pPr>
      <w:r>
        <w:rPr>
          <w:noProof/>
        </w:rPr>
        <w:drawing>
          <wp:inline distT="0" distB="0" distL="0" distR="0" wp14:anchorId="6F91C29A" wp14:editId="052CF87D">
            <wp:extent cx="5459801" cy="1310128"/>
            <wp:effectExtent l="0" t="0" r="7620" b="444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69433" cy="1312439"/>
                    </a:xfrm>
                    <a:prstGeom prst="rect">
                      <a:avLst/>
                    </a:prstGeom>
                  </pic:spPr>
                </pic:pic>
              </a:graphicData>
            </a:graphic>
          </wp:inline>
        </w:drawing>
      </w:r>
    </w:p>
    <w:p w14:paraId="566E3FDF" w14:textId="59F92CC7" w:rsidR="003A609F" w:rsidRDefault="003A609F" w:rsidP="00373B90">
      <w:pPr>
        <w:pStyle w:val="ListParagraph"/>
        <w:spacing w:after="120"/>
        <w:ind w:left="1440" w:right="144"/>
      </w:pPr>
    </w:p>
    <w:p w14:paraId="4737AB81" w14:textId="4E715745" w:rsidR="003A609F" w:rsidRDefault="003A609F" w:rsidP="00373B90">
      <w:pPr>
        <w:pStyle w:val="ListParagraph"/>
        <w:spacing w:after="120"/>
        <w:ind w:left="1440" w:right="144"/>
      </w:pPr>
    </w:p>
    <w:p w14:paraId="6D2DDA84" w14:textId="3B6161BF" w:rsidR="003A609F" w:rsidRDefault="003A609F" w:rsidP="00373B90">
      <w:pPr>
        <w:pStyle w:val="ListParagraph"/>
        <w:spacing w:after="120"/>
        <w:ind w:left="1440" w:right="144"/>
      </w:pPr>
    </w:p>
    <w:p w14:paraId="21EFA764" w14:textId="693D5595" w:rsidR="003A609F" w:rsidRDefault="003A609F" w:rsidP="00373B90">
      <w:pPr>
        <w:pStyle w:val="ListParagraph"/>
        <w:spacing w:after="120"/>
        <w:ind w:left="1440" w:right="144"/>
      </w:pPr>
    </w:p>
    <w:p w14:paraId="710922F9" w14:textId="310C9897" w:rsidR="003A609F" w:rsidRDefault="003A609F" w:rsidP="00373B90">
      <w:pPr>
        <w:pStyle w:val="ListParagraph"/>
        <w:spacing w:after="120"/>
        <w:ind w:left="1440" w:right="144"/>
      </w:pPr>
    </w:p>
    <w:p w14:paraId="4B46A6C8" w14:textId="05124153" w:rsidR="003A609F" w:rsidRDefault="003A609F" w:rsidP="00373B90">
      <w:pPr>
        <w:pStyle w:val="ListParagraph"/>
        <w:spacing w:after="120"/>
        <w:ind w:left="1440" w:right="144"/>
      </w:pPr>
    </w:p>
    <w:p w14:paraId="2860CD5E" w14:textId="2EBAF427" w:rsidR="003A609F" w:rsidRDefault="003A609F" w:rsidP="00373B90">
      <w:pPr>
        <w:pStyle w:val="ListParagraph"/>
        <w:spacing w:after="120"/>
        <w:ind w:left="1440" w:right="144"/>
      </w:pPr>
    </w:p>
    <w:p w14:paraId="5535423A" w14:textId="27137773" w:rsidR="003A609F" w:rsidRDefault="003A609F" w:rsidP="00373B90">
      <w:pPr>
        <w:pStyle w:val="ListParagraph"/>
        <w:spacing w:after="120"/>
        <w:ind w:left="1440" w:right="144"/>
      </w:pPr>
    </w:p>
    <w:p w14:paraId="30DA35DE" w14:textId="5D7551AD" w:rsidR="003A609F" w:rsidRDefault="003A609F" w:rsidP="00373B90">
      <w:pPr>
        <w:pStyle w:val="ListParagraph"/>
        <w:spacing w:after="120"/>
        <w:ind w:left="1440" w:right="144"/>
      </w:pPr>
    </w:p>
    <w:p w14:paraId="78CB5088" w14:textId="77777777" w:rsidR="003A609F" w:rsidRDefault="003A609F" w:rsidP="00373B90">
      <w:pPr>
        <w:pStyle w:val="ListParagraph"/>
        <w:spacing w:after="120"/>
        <w:ind w:left="1440" w:right="144"/>
      </w:pPr>
    </w:p>
    <w:p w14:paraId="225F7CEF" w14:textId="2D549ED3" w:rsidR="0018270A" w:rsidRDefault="003A609F" w:rsidP="003A609F">
      <w:pPr>
        <w:pStyle w:val="ListParagraph"/>
        <w:numPr>
          <w:ilvl w:val="0"/>
          <w:numId w:val="36"/>
        </w:numPr>
        <w:spacing w:after="120"/>
        <w:ind w:right="144"/>
      </w:pPr>
      <w:r>
        <w:lastRenderedPageBreak/>
        <w:t>Once it is saved, click the Close button on the top right. Now you land on the main Wiki page. Create a new page:</w:t>
      </w:r>
    </w:p>
    <w:p w14:paraId="225DCBFC" w14:textId="2334A2B9" w:rsidR="003A609F" w:rsidRDefault="003A609F" w:rsidP="003A609F">
      <w:pPr>
        <w:pStyle w:val="ListParagraph"/>
        <w:spacing w:after="120"/>
        <w:ind w:left="1440" w:right="144"/>
      </w:pPr>
      <w:r>
        <w:rPr>
          <w:noProof/>
        </w:rPr>
        <w:drawing>
          <wp:inline distT="0" distB="0" distL="0" distR="0" wp14:anchorId="5C8C25EA" wp14:editId="07975A94">
            <wp:extent cx="4738722" cy="2309829"/>
            <wp:effectExtent l="0" t="0" r="508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38722" cy="2309829"/>
                    </a:xfrm>
                    <a:prstGeom prst="rect">
                      <a:avLst/>
                    </a:prstGeom>
                  </pic:spPr>
                </pic:pic>
              </a:graphicData>
            </a:graphic>
          </wp:inline>
        </w:drawing>
      </w:r>
    </w:p>
    <w:p w14:paraId="35535059" w14:textId="59AC5192" w:rsidR="00B43716" w:rsidRDefault="00B43716" w:rsidP="003A609F">
      <w:pPr>
        <w:pStyle w:val="ListParagraph"/>
        <w:spacing w:after="120"/>
        <w:ind w:left="1440" w:right="144"/>
      </w:pPr>
    </w:p>
    <w:p w14:paraId="42C2313F" w14:textId="6FA9CBDF" w:rsidR="00B43716" w:rsidRDefault="007831AB" w:rsidP="00B43716">
      <w:pPr>
        <w:pStyle w:val="ListParagraph"/>
        <w:numPr>
          <w:ilvl w:val="0"/>
          <w:numId w:val="36"/>
        </w:numPr>
        <w:spacing w:after="120"/>
        <w:ind w:right="144"/>
      </w:pPr>
      <w:r>
        <w:t>Call the new page Onboarding and copy paste some random text into it, save it, and close it. You should see both pages on the right now in your Wiki:</w:t>
      </w:r>
    </w:p>
    <w:p w14:paraId="5FFF1EE6" w14:textId="640B3C2B" w:rsidR="007831AB" w:rsidRDefault="007831AB" w:rsidP="007831AB">
      <w:pPr>
        <w:pStyle w:val="ListParagraph"/>
        <w:spacing w:after="120"/>
        <w:ind w:left="1440" w:right="144"/>
      </w:pPr>
      <w:r>
        <w:rPr>
          <w:noProof/>
        </w:rPr>
        <w:drawing>
          <wp:inline distT="0" distB="0" distL="0" distR="0" wp14:anchorId="1E102B8B" wp14:editId="1E9930B2">
            <wp:extent cx="2055479" cy="1528624"/>
            <wp:effectExtent l="0" t="0" r="254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060966" cy="1532704"/>
                    </a:xfrm>
                    <a:prstGeom prst="rect">
                      <a:avLst/>
                    </a:prstGeom>
                  </pic:spPr>
                </pic:pic>
              </a:graphicData>
            </a:graphic>
          </wp:inline>
        </w:drawing>
      </w:r>
    </w:p>
    <w:p w14:paraId="7C85C246" w14:textId="77777777" w:rsidR="007831AB" w:rsidRPr="007831AB" w:rsidRDefault="007831AB" w:rsidP="007831AB">
      <w:pPr>
        <w:spacing w:after="120"/>
        <w:ind w:left="1080" w:right="144" w:hanging="360"/>
        <w:rPr>
          <w:rFonts w:eastAsia="Calibri" w:cs="Times New Roman"/>
          <w:b/>
          <w:color w:val="000000"/>
          <w:sz w:val="24"/>
          <w:szCs w:val="32"/>
        </w:rPr>
      </w:pPr>
      <w:r w:rsidRPr="007831AB">
        <w:rPr>
          <w:rFonts w:eastAsia="Calibri" w:cs="Times New Roman"/>
          <w:b/>
          <w:color w:val="000000"/>
          <w:sz w:val="24"/>
          <w:szCs w:val="32"/>
        </w:rPr>
        <w:t>3. Delivery Plan</w:t>
      </w:r>
    </w:p>
    <w:p w14:paraId="17B463E1" w14:textId="2B207D3B" w:rsidR="00EF2957" w:rsidRPr="00EF2957" w:rsidRDefault="007831AB" w:rsidP="00EF2957">
      <w:pPr>
        <w:numPr>
          <w:ilvl w:val="0"/>
          <w:numId w:val="38"/>
        </w:numPr>
        <w:spacing w:after="120"/>
        <w:ind w:right="144"/>
        <w:contextualSpacing/>
      </w:pPr>
      <w:r w:rsidRPr="007831AB">
        <w:rPr>
          <w:rFonts w:eastAsia="Calibri" w:cs="Times New Roman"/>
          <w:color w:val="000000"/>
        </w:rPr>
        <w:t xml:space="preserve">Go to this URL: </w:t>
      </w:r>
      <w:hyperlink r:id="rId165" w:history="1">
        <w:r w:rsidR="00EF2957" w:rsidRPr="00D86254">
          <w:rPr>
            <w:rStyle w:val="Hyperlink"/>
            <w:rFonts w:eastAsia="Calibri" w:cs="Times New Roman"/>
          </w:rPr>
          <w:t>https://marketplace.visualstudio.com/items?itemName=ms.vss-plans</w:t>
        </w:r>
      </w:hyperlink>
    </w:p>
    <w:p w14:paraId="5935BBD1" w14:textId="77777777" w:rsidR="00EF2957" w:rsidRPr="00EF2957" w:rsidRDefault="00EF2957" w:rsidP="00EF2957">
      <w:pPr>
        <w:numPr>
          <w:ilvl w:val="0"/>
          <w:numId w:val="38"/>
        </w:numPr>
        <w:spacing w:after="120"/>
        <w:ind w:right="144"/>
        <w:contextualSpacing/>
      </w:pPr>
      <w:r>
        <w:rPr>
          <w:rFonts w:eastAsia="Calibri" w:cs="Times New Roman"/>
          <w:color w:val="000000"/>
        </w:rPr>
        <w:t xml:space="preserve">You need to hit Install to add the Delivery Plan extension to your VSTS.  While the feature is a VSTS feature, you need the Extension to be able to use it.  </w:t>
      </w:r>
    </w:p>
    <w:p w14:paraId="5ED70B2C" w14:textId="74B41944" w:rsidR="00EF2957" w:rsidRDefault="00EF2957" w:rsidP="00EF2957">
      <w:pPr>
        <w:numPr>
          <w:ilvl w:val="0"/>
          <w:numId w:val="38"/>
        </w:numPr>
        <w:spacing w:after="120"/>
        <w:ind w:right="144"/>
        <w:contextualSpacing/>
      </w:pPr>
      <w:r>
        <w:t>Choose your correct account, hit Continue:</w:t>
      </w:r>
    </w:p>
    <w:p w14:paraId="3C3A2BE8" w14:textId="3EDD8DA9" w:rsidR="00EF2957" w:rsidRPr="00EF2957" w:rsidRDefault="00EF2957" w:rsidP="00EF2957">
      <w:pPr>
        <w:spacing w:after="120"/>
        <w:ind w:left="1440" w:right="144"/>
        <w:contextualSpacing/>
      </w:pPr>
      <w:r>
        <w:rPr>
          <w:noProof/>
        </w:rPr>
        <w:drawing>
          <wp:inline distT="0" distB="0" distL="0" distR="0" wp14:anchorId="5490719F" wp14:editId="340AF094">
            <wp:extent cx="2159614" cy="2001691"/>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167046" cy="2008580"/>
                    </a:xfrm>
                    <a:prstGeom prst="rect">
                      <a:avLst/>
                    </a:prstGeom>
                  </pic:spPr>
                </pic:pic>
              </a:graphicData>
            </a:graphic>
          </wp:inline>
        </w:drawing>
      </w:r>
    </w:p>
    <w:p w14:paraId="338347B4" w14:textId="0BC5379F" w:rsidR="007831AB" w:rsidRDefault="00EF2957" w:rsidP="00EF2957">
      <w:pPr>
        <w:numPr>
          <w:ilvl w:val="0"/>
          <w:numId w:val="38"/>
        </w:numPr>
        <w:spacing w:after="120"/>
        <w:ind w:right="144"/>
        <w:contextualSpacing/>
      </w:pPr>
      <w:r>
        <w:lastRenderedPageBreak/>
        <w:t xml:space="preserve">Click on Confirm once it is done. </w:t>
      </w:r>
    </w:p>
    <w:p w14:paraId="27F398CB" w14:textId="72D2560D" w:rsidR="007831AB" w:rsidRDefault="0038632B" w:rsidP="00EF2957">
      <w:pPr>
        <w:numPr>
          <w:ilvl w:val="0"/>
          <w:numId w:val="38"/>
        </w:numPr>
        <w:spacing w:after="120"/>
        <w:ind w:right="144"/>
        <w:contextualSpacing/>
      </w:pPr>
      <w:r>
        <w:t>You can see your project Extensions by going to the project level (above the teams), click the settings gear, then click Extensions.</w:t>
      </w:r>
    </w:p>
    <w:p w14:paraId="0A3C1F8C" w14:textId="0C74055A" w:rsidR="007831AB" w:rsidRDefault="0038632B" w:rsidP="0038632B">
      <w:pPr>
        <w:spacing w:after="120"/>
        <w:ind w:left="1440" w:right="144"/>
        <w:contextualSpacing/>
      </w:pPr>
      <w:r>
        <w:rPr>
          <w:noProof/>
        </w:rPr>
        <w:drawing>
          <wp:inline distT="0" distB="0" distL="0" distR="0" wp14:anchorId="5DB5AED5" wp14:editId="627C3C12">
            <wp:extent cx="4780017" cy="672353"/>
            <wp:effectExtent l="0" t="0" r="1905"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96566" cy="674681"/>
                    </a:xfrm>
                    <a:prstGeom prst="rect">
                      <a:avLst/>
                    </a:prstGeom>
                  </pic:spPr>
                </pic:pic>
              </a:graphicData>
            </a:graphic>
          </wp:inline>
        </w:drawing>
      </w:r>
    </w:p>
    <w:p w14:paraId="59FDF27C" w14:textId="3F239E9B" w:rsidR="007831AB" w:rsidRDefault="0038632B" w:rsidP="0038632B">
      <w:pPr>
        <w:pStyle w:val="ListParagraph"/>
        <w:numPr>
          <w:ilvl w:val="0"/>
          <w:numId w:val="38"/>
        </w:numPr>
        <w:spacing w:after="120"/>
        <w:ind w:right="144"/>
      </w:pPr>
      <w:r>
        <w:t xml:space="preserve">Go back into your Pho Real team and click the Work tab. </w:t>
      </w:r>
      <w:r w:rsidR="00BB1D0D">
        <w:t xml:space="preserve">Then click on your </w:t>
      </w:r>
      <w:proofErr w:type="gramStart"/>
      <w:r w:rsidR="00BB1D0D">
        <w:t>brand new</w:t>
      </w:r>
      <w:proofErr w:type="gramEnd"/>
      <w:r w:rsidR="00BB1D0D">
        <w:t xml:space="preserve"> Plans tab.</w:t>
      </w:r>
    </w:p>
    <w:p w14:paraId="5488670A" w14:textId="5095DE48" w:rsidR="00BB1D0D" w:rsidRDefault="00BB1D0D" w:rsidP="00BB1D0D">
      <w:pPr>
        <w:pStyle w:val="ListParagraph"/>
        <w:spacing w:after="120"/>
        <w:ind w:left="1440" w:right="144"/>
      </w:pPr>
      <w:r>
        <w:rPr>
          <w:noProof/>
        </w:rPr>
        <w:drawing>
          <wp:inline distT="0" distB="0" distL="0" distR="0" wp14:anchorId="2BF237E3" wp14:editId="17B0A003">
            <wp:extent cx="4414477" cy="1613665"/>
            <wp:effectExtent l="0" t="0" r="5715" b="571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28636" cy="1618841"/>
                    </a:xfrm>
                    <a:prstGeom prst="rect">
                      <a:avLst/>
                    </a:prstGeom>
                  </pic:spPr>
                </pic:pic>
              </a:graphicData>
            </a:graphic>
          </wp:inline>
        </w:drawing>
      </w:r>
    </w:p>
    <w:p w14:paraId="207D4D4B" w14:textId="46442552" w:rsidR="00BB1D0D" w:rsidRDefault="001B527B" w:rsidP="00BB1D0D">
      <w:pPr>
        <w:pStyle w:val="ListParagraph"/>
        <w:numPr>
          <w:ilvl w:val="0"/>
          <w:numId w:val="38"/>
        </w:numPr>
        <w:spacing w:after="120"/>
        <w:ind w:right="144"/>
      </w:pPr>
      <w:r>
        <w:t xml:space="preserve">Click New Plan. Add all 3 of your Teams like the screenshot, choose Backlog level to be Stories. *Note the Mobile team Kanban won’t show up, but this is just to illustrate what happens if you add a Kanban team. </w:t>
      </w:r>
    </w:p>
    <w:p w14:paraId="41D4A589" w14:textId="56D787E2" w:rsidR="001B527B" w:rsidRDefault="001B527B" w:rsidP="001B527B">
      <w:pPr>
        <w:pStyle w:val="ListParagraph"/>
        <w:spacing w:after="120"/>
        <w:ind w:left="1440" w:right="144"/>
      </w:pPr>
      <w:r>
        <w:rPr>
          <w:noProof/>
        </w:rPr>
        <w:drawing>
          <wp:inline distT="0" distB="0" distL="0" distR="0" wp14:anchorId="2584CC02" wp14:editId="79E6A552">
            <wp:extent cx="5275089" cy="3488121"/>
            <wp:effectExtent l="0" t="0" r="190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8502" cy="3490378"/>
                    </a:xfrm>
                    <a:prstGeom prst="rect">
                      <a:avLst/>
                    </a:prstGeom>
                  </pic:spPr>
                </pic:pic>
              </a:graphicData>
            </a:graphic>
          </wp:inline>
        </w:drawing>
      </w:r>
    </w:p>
    <w:p w14:paraId="206D79A1" w14:textId="281014A7" w:rsidR="001B527B" w:rsidRDefault="001B527B" w:rsidP="001B527B">
      <w:pPr>
        <w:spacing w:after="120"/>
        <w:ind w:right="144"/>
      </w:pPr>
    </w:p>
    <w:p w14:paraId="0BF51AEB" w14:textId="2483401E" w:rsidR="001B527B" w:rsidRDefault="001B527B" w:rsidP="001B527B">
      <w:pPr>
        <w:spacing w:after="120"/>
        <w:ind w:right="144"/>
      </w:pPr>
    </w:p>
    <w:p w14:paraId="5A3F7A04" w14:textId="64745D5C" w:rsidR="001B527B" w:rsidRDefault="001B527B" w:rsidP="001B527B">
      <w:pPr>
        <w:spacing w:after="120"/>
        <w:ind w:right="144"/>
      </w:pPr>
    </w:p>
    <w:p w14:paraId="5F2E813D" w14:textId="5F4AF806" w:rsidR="001B527B" w:rsidRDefault="000519FB" w:rsidP="001B527B">
      <w:pPr>
        <w:pStyle w:val="ListParagraph"/>
        <w:numPr>
          <w:ilvl w:val="0"/>
          <w:numId w:val="38"/>
        </w:numPr>
        <w:spacing w:after="120"/>
        <w:ind w:right="144"/>
      </w:pPr>
      <w:r>
        <w:lastRenderedPageBreak/>
        <w:t xml:space="preserve">This is what your Plan should look like: it will show you dates and sprint numbers. You can expand individual rows to see specific stories in the </w:t>
      </w:r>
      <w:r w:rsidR="00A83D15">
        <w:t xml:space="preserve">teams. The Kanban board will not show, you need to have Iterations to show up on the board. </w:t>
      </w:r>
      <w:r w:rsidR="00950B74">
        <w:t xml:space="preserve">Stay on this page for the next set of </w:t>
      </w:r>
      <w:r w:rsidR="00811FCD">
        <w:t>exercises</w:t>
      </w:r>
      <w:r w:rsidR="00950B74">
        <w:t>.</w:t>
      </w:r>
    </w:p>
    <w:p w14:paraId="4FD603EA" w14:textId="478D8546" w:rsidR="000519FB" w:rsidRPr="007831AB" w:rsidRDefault="000519FB" w:rsidP="000519FB">
      <w:pPr>
        <w:pStyle w:val="ListParagraph"/>
        <w:spacing w:after="120"/>
        <w:ind w:left="1440" w:right="144"/>
      </w:pPr>
      <w:r>
        <w:rPr>
          <w:noProof/>
        </w:rPr>
        <w:drawing>
          <wp:inline distT="0" distB="0" distL="0" distR="0" wp14:anchorId="1B3E9EAE" wp14:editId="66E3C2CC">
            <wp:extent cx="5943600" cy="1818005"/>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818005"/>
                    </a:xfrm>
                    <a:prstGeom prst="rect">
                      <a:avLst/>
                    </a:prstGeom>
                  </pic:spPr>
                </pic:pic>
              </a:graphicData>
            </a:graphic>
          </wp:inline>
        </w:drawing>
      </w:r>
    </w:p>
    <w:p w14:paraId="113B9A9B" w14:textId="77777777" w:rsidR="003A609F" w:rsidRDefault="003A609F" w:rsidP="00704B59">
      <w:pPr>
        <w:spacing w:after="120"/>
        <w:ind w:right="144"/>
      </w:pPr>
    </w:p>
    <w:p w14:paraId="6AB02925" w14:textId="22F7DAFF" w:rsidR="0033586C" w:rsidRPr="001C264F" w:rsidRDefault="007831AB" w:rsidP="0033586C">
      <w:pPr>
        <w:spacing w:after="120"/>
        <w:ind w:left="1080" w:right="144" w:hanging="360"/>
        <w:rPr>
          <w:rFonts w:eastAsia="Calibri" w:cs="Times New Roman"/>
          <w:b/>
          <w:color w:val="000000"/>
          <w:sz w:val="24"/>
          <w:szCs w:val="32"/>
        </w:rPr>
      </w:pPr>
      <w:r>
        <w:rPr>
          <w:rFonts w:eastAsia="Calibri" w:cs="Times New Roman"/>
          <w:b/>
          <w:color w:val="000000"/>
          <w:sz w:val="24"/>
          <w:szCs w:val="32"/>
        </w:rPr>
        <w:t>4</w:t>
      </w:r>
      <w:r w:rsidR="0033586C">
        <w:rPr>
          <w:rFonts w:eastAsia="Calibri" w:cs="Times New Roman"/>
          <w:b/>
          <w:color w:val="000000"/>
          <w:sz w:val="24"/>
          <w:szCs w:val="32"/>
        </w:rPr>
        <w:t xml:space="preserve">. </w:t>
      </w:r>
      <w:r w:rsidR="002174D0">
        <w:rPr>
          <w:rFonts w:eastAsia="Calibri" w:cs="Times New Roman"/>
          <w:b/>
          <w:color w:val="000000"/>
          <w:sz w:val="24"/>
          <w:szCs w:val="32"/>
        </w:rPr>
        <w:t>Favoriting and Watching</w:t>
      </w:r>
    </w:p>
    <w:p w14:paraId="03275500" w14:textId="04945CA3" w:rsidR="0033586C" w:rsidRDefault="00811FCD" w:rsidP="0033586C">
      <w:pPr>
        <w:numPr>
          <w:ilvl w:val="0"/>
          <w:numId w:val="37"/>
        </w:numPr>
        <w:spacing w:after="120"/>
        <w:ind w:right="144"/>
        <w:rPr>
          <w:rFonts w:eastAsia="Calibri" w:cs="Times New Roman"/>
          <w:color w:val="000000"/>
        </w:rPr>
      </w:pPr>
      <w:r>
        <w:rPr>
          <w:rFonts w:eastAsia="Calibri" w:cs="Times New Roman"/>
          <w:color w:val="000000"/>
        </w:rPr>
        <w:t xml:space="preserve">While you are on the Plan board, click on the little star at the top: This will add it to your favorites. </w:t>
      </w:r>
    </w:p>
    <w:p w14:paraId="298CA2F2" w14:textId="43B9A71C" w:rsidR="00811FCD" w:rsidRPr="001C264F" w:rsidRDefault="00811FCD" w:rsidP="00811FCD">
      <w:pPr>
        <w:spacing w:after="120"/>
        <w:ind w:left="1440" w:right="144"/>
        <w:rPr>
          <w:rFonts w:eastAsia="Calibri" w:cs="Times New Roman"/>
          <w:color w:val="000000"/>
        </w:rPr>
      </w:pPr>
      <w:r>
        <w:rPr>
          <w:noProof/>
        </w:rPr>
        <w:drawing>
          <wp:inline distT="0" distB="0" distL="0" distR="0" wp14:anchorId="444CAF98" wp14:editId="576B3491">
            <wp:extent cx="5020568" cy="2147688"/>
            <wp:effectExtent l="0" t="0" r="8890" b="508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24914" cy="2149547"/>
                    </a:xfrm>
                    <a:prstGeom prst="rect">
                      <a:avLst/>
                    </a:prstGeom>
                  </pic:spPr>
                </pic:pic>
              </a:graphicData>
            </a:graphic>
          </wp:inline>
        </w:drawing>
      </w:r>
    </w:p>
    <w:p w14:paraId="16F48B56" w14:textId="5B0AFE1E" w:rsidR="0033586C" w:rsidRDefault="0033586C" w:rsidP="0033586C">
      <w:pPr>
        <w:pStyle w:val="ListParagraph"/>
        <w:numPr>
          <w:ilvl w:val="0"/>
          <w:numId w:val="37"/>
        </w:numPr>
        <w:spacing w:after="120"/>
        <w:ind w:right="144"/>
      </w:pPr>
      <w:r w:rsidRPr="005D6853">
        <w:t xml:space="preserve">Click on </w:t>
      </w:r>
      <w:r w:rsidR="001B3963">
        <w:t xml:space="preserve">Backlogs and </w:t>
      </w:r>
      <w:r w:rsidR="00EB742E">
        <w:t xml:space="preserve">Board. Click on </w:t>
      </w:r>
      <w:r w:rsidR="00317285">
        <w:t>a user story, task, and bug and hit Follow on all 3:</w:t>
      </w:r>
    </w:p>
    <w:p w14:paraId="4FC3B4EA" w14:textId="64AD316C" w:rsidR="00317285" w:rsidRPr="005D6853" w:rsidRDefault="00317285" w:rsidP="00317285">
      <w:pPr>
        <w:pStyle w:val="ListParagraph"/>
        <w:spacing w:after="120"/>
        <w:ind w:left="1440" w:right="144"/>
      </w:pPr>
      <w:r>
        <w:rPr>
          <w:noProof/>
        </w:rPr>
        <w:drawing>
          <wp:inline distT="0" distB="0" distL="0" distR="0" wp14:anchorId="634DDF4A" wp14:editId="611D9951">
            <wp:extent cx="5020310" cy="1496390"/>
            <wp:effectExtent l="0" t="0" r="0" b="889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36055" cy="1501083"/>
                    </a:xfrm>
                    <a:prstGeom prst="rect">
                      <a:avLst/>
                    </a:prstGeom>
                  </pic:spPr>
                </pic:pic>
              </a:graphicData>
            </a:graphic>
          </wp:inline>
        </w:drawing>
      </w:r>
    </w:p>
    <w:p w14:paraId="454A427D" w14:textId="66DAC5C1" w:rsidR="00704B59" w:rsidRDefault="00704B59" w:rsidP="00704B59">
      <w:pPr>
        <w:spacing w:after="120"/>
        <w:ind w:right="144"/>
      </w:pPr>
    </w:p>
    <w:p w14:paraId="71E1736C" w14:textId="1906440D" w:rsidR="00317285" w:rsidRDefault="00C12C21" w:rsidP="00317285">
      <w:pPr>
        <w:pStyle w:val="ListParagraph"/>
        <w:numPr>
          <w:ilvl w:val="0"/>
          <w:numId w:val="37"/>
        </w:numPr>
        <w:spacing w:after="120"/>
        <w:ind w:right="144"/>
      </w:pPr>
      <w:r>
        <w:lastRenderedPageBreak/>
        <w:t>Click on the logo on the top left.</w:t>
      </w:r>
    </w:p>
    <w:p w14:paraId="206D5BD9" w14:textId="02DE392B" w:rsidR="00C12C21" w:rsidRDefault="00C12C21" w:rsidP="00C12C21">
      <w:pPr>
        <w:pStyle w:val="ListParagraph"/>
        <w:spacing w:after="120"/>
        <w:ind w:left="1440" w:right="144"/>
      </w:pPr>
      <w:r>
        <w:rPr>
          <w:noProof/>
        </w:rPr>
        <w:drawing>
          <wp:inline distT="0" distB="0" distL="0" distR="0" wp14:anchorId="08B3F341" wp14:editId="7DAE55D1">
            <wp:extent cx="3077455" cy="2005705"/>
            <wp:effectExtent l="0" t="0" r="889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86525" cy="2011616"/>
                    </a:xfrm>
                    <a:prstGeom prst="rect">
                      <a:avLst/>
                    </a:prstGeom>
                  </pic:spPr>
                </pic:pic>
              </a:graphicData>
            </a:graphic>
          </wp:inline>
        </w:drawing>
      </w:r>
    </w:p>
    <w:p w14:paraId="2243E3FD" w14:textId="45492A47" w:rsidR="00C12C21" w:rsidRDefault="00C12C21" w:rsidP="00C12C21">
      <w:pPr>
        <w:pStyle w:val="ListParagraph"/>
        <w:spacing w:after="120"/>
        <w:ind w:left="1440" w:right="144"/>
      </w:pPr>
    </w:p>
    <w:p w14:paraId="22E7B452" w14:textId="6E6A4B98" w:rsidR="00C12C21" w:rsidRDefault="00A818FD" w:rsidP="00C12C21">
      <w:pPr>
        <w:pStyle w:val="ListParagraph"/>
        <w:numPr>
          <w:ilvl w:val="0"/>
          <w:numId w:val="37"/>
        </w:numPr>
        <w:spacing w:after="120"/>
        <w:ind w:right="144"/>
      </w:pPr>
      <w:r>
        <w:t xml:space="preserve">On My Work Items, Click Following. You should see your User Story, Task, and Bug that you Followed. You can click the eye icon on the right side to unfollow. You can click on the entry to get to it quickly. </w:t>
      </w:r>
    </w:p>
    <w:p w14:paraId="29A55774" w14:textId="00FFC3A3" w:rsidR="00A818FD" w:rsidRDefault="00A818FD" w:rsidP="00A818FD">
      <w:pPr>
        <w:pStyle w:val="ListParagraph"/>
        <w:spacing w:after="120"/>
        <w:ind w:left="1440" w:right="144"/>
      </w:pPr>
      <w:r>
        <w:rPr>
          <w:noProof/>
        </w:rPr>
        <w:drawing>
          <wp:inline distT="0" distB="0" distL="0" distR="0" wp14:anchorId="5F7E6C73" wp14:editId="0E574786">
            <wp:extent cx="5438943" cy="2174582"/>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43808" cy="2176527"/>
                    </a:xfrm>
                    <a:prstGeom prst="rect">
                      <a:avLst/>
                    </a:prstGeom>
                  </pic:spPr>
                </pic:pic>
              </a:graphicData>
            </a:graphic>
          </wp:inline>
        </w:drawing>
      </w:r>
    </w:p>
    <w:p w14:paraId="6F00EC39" w14:textId="5A1FEF18" w:rsidR="00F46EEE" w:rsidRDefault="008E6A4D" w:rsidP="00F46EEE">
      <w:pPr>
        <w:pStyle w:val="ListParagraph"/>
        <w:numPr>
          <w:ilvl w:val="0"/>
          <w:numId w:val="37"/>
        </w:numPr>
        <w:spacing w:after="120"/>
        <w:ind w:right="144"/>
      </w:pPr>
      <w:r>
        <w:t xml:space="preserve">Click on My Favorites. </w:t>
      </w:r>
      <w:r w:rsidR="00047C13">
        <w:t xml:space="preserve">You should see your plan show up here. </w:t>
      </w:r>
      <w:r w:rsidR="00F81FC0">
        <w:t xml:space="preserve">You can unfavorite by clicking the star, and get to it quicker clicking on the row here. </w:t>
      </w:r>
    </w:p>
    <w:p w14:paraId="39E7B850" w14:textId="4E20B472" w:rsidR="00047C13" w:rsidRDefault="00047C13" w:rsidP="00047C13">
      <w:pPr>
        <w:pStyle w:val="ListParagraph"/>
        <w:spacing w:after="120"/>
        <w:ind w:left="1440" w:right="144"/>
      </w:pPr>
      <w:r>
        <w:rPr>
          <w:noProof/>
        </w:rPr>
        <w:drawing>
          <wp:inline distT="0" distB="0" distL="0" distR="0" wp14:anchorId="57B76576" wp14:editId="3642015E">
            <wp:extent cx="5451223" cy="157138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58263" cy="1573415"/>
                    </a:xfrm>
                    <a:prstGeom prst="rect">
                      <a:avLst/>
                    </a:prstGeom>
                  </pic:spPr>
                </pic:pic>
              </a:graphicData>
            </a:graphic>
          </wp:inline>
        </w:drawing>
      </w:r>
    </w:p>
    <w:p w14:paraId="47A4ED5E" w14:textId="77777777" w:rsidR="00BB7673" w:rsidRDefault="00BB7673" w:rsidP="00261CA4">
      <w:pPr>
        <w:spacing w:after="120"/>
        <w:ind w:right="144"/>
      </w:pPr>
    </w:p>
    <w:p w14:paraId="6639C1D5" w14:textId="77777777" w:rsidR="009612A9" w:rsidRDefault="009612A9" w:rsidP="00261CA4">
      <w:pPr>
        <w:spacing w:after="120"/>
        <w:ind w:right="144"/>
      </w:pPr>
    </w:p>
    <w:p w14:paraId="0CCAD7E1" w14:textId="7E93394B" w:rsidR="009612A9" w:rsidRDefault="009612A9" w:rsidP="00261CA4">
      <w:pPr>
        <w:spacing w:after="120"/>
        <w:ind w:right="144"/>
      </w:pPr>
    </w:p>
    <w:p w14:paraId="7109DC44" w14:textId="4B9FD39E" w:rsidR="00F70144" w:rsidRDefault="00F70144" w:rsidP="00261CA4">
      <w:pPr>
        <w:spacing w:after="120"/>
        <w:ind w:right="144"/>
      </w:pPr>
    </w:p>
    <w:p w14:paraId="4D8634AE" w14:textId="65136D7D" w:rsidR="00F70144" w:rsidRDefault="00F70144" w:rsidP="00F70144">
      <w:pPr>
        <w:pStyle w:val="ListParagraph"/>
        <w:numPr>
          <w:ilvl w:val="0"/>
          <w:numId w:val="37"/>
        </w:numPr>
        <w:spacing w:after="120"/>
        <w:ind w:right="144"/>
      </w:pPr>
      <w:r>
        <w:lastRenderedPageBreak/>
        <w:t>Let’s try filtering. Go to My work items again, then hit Assigned to me. User the filter on the top right to search for “rest”, which is just short for “restaurants”,</w:t>
      </w:r>
    </w:p>
    <w:p w14:paraId="355C3046" w14:textId="183212AB" w:rsidR="00F70144" w:rsidRDefault="00F70144" w:rsidP="00F70144">
      <w:pPr>
        <w:pStyle w:val="ListParagraph"/>
        <w:spacing w:after="120"/>
        <w:ind w:left="1440" w:right="144"/>
      </w:pPr>
      <w:r>
        <w:rPr>
          <w:noProof/>
        </w:rPr>
        <w:drawing>
          <wp:inline distT="0" distB="0" distL="0" distR="0" wp14:anchorId="270EFC88" wp14:editId="04FAC274">
            <wp:extent cx="5024474" cy="2643207"/>
            <wp:effectExtent l="0" t="0" r="5080" b="508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24474" cy="2643207"/>
                    </a:xfrm>
                    <a:prstGeom prst="rect">
                      <a:avLst/>
                    </a:prstGeom>
                  </pic:spPr>
                </pic:pic>
              </a:graphicData>
            </a:graphic>
          </wp:inline>
        </w:drawing>
      </w:r>
    </w:p>
    <w:p w14:paraId="5402E1B8" w14:textId="7B47D306" w:rsidR="00F70144" w:rsidRDefault="00F70144" w:rsidP="00F70144">
      <w:pPr>
        <w:pStyle w:val="ListParagraph"/>
        <w:numPr>
          <w:ilvl w:val="0"/>
          <w:numId w:val="37"/>
        </w:numPr>
        <w:spacing w:after="120"/>
        <w:ind w:right="144"/>
      </w:pPr>
      <w:r>
        <w:t xml:space="preserve">Try filtering on other words to find your work items. </w:t>
      </w:r>
      <w:r w:rsidR="00EF2656">
        <w:t>‘</w:t>
      </w:r>
    </w:p>
    <w:p w14:paraId="0D777ABA" w14:textId="7F60B9DB" w:rsidR="00EF2656" w:rsidRDefault="00EF2656" w:rsidP="00F70144">
      <w:pPr>
        <w:pStyle w:val="ListParagraph"/>
        <w:numPr>
          <w:ilvl w:val="0"/>
          <w:numId w:val="37"/>
        </w:numPr>
        <w:spacing w:after="120"/>
        <w:ind w:right="144"/>
      </w:pPr>
      <w:r>
        <w:t xml:space="preserve">When you are done exploring your custom page, you are done with this exercise. </w:t>
      </w:r>
    </w:p>
    <w:p w14:paraId="25BDEC09" w14:textId="179FFC00" w:rsidR="009612A9" w:rsidRDefault="009612A9" w:rsidP="00261CA4">
      <w:pPr>
        <w:spacing w:after="120"/>
        <w:ind w:right="144"/>
      </w:pPr>
    </w:p>
    <w:p w14:paraId="6F933C2D" w14:textId="000669A0" w:rsidR="00976E6B" w:rsidRDefault="00976E6B" w:rsidP="00261CA4">
      <w:pPr>
        <w:spacing w:after="120"/>
        <w:ind w:right="144"/>
      </w:pPr>
    </w:p>
    <w:p w14:paraId="110ECB69" w14:textId="5C3B2F56" w:rsidR="00976E6B" w:rsidRDefault="00976E6B" w:rsidP="00261CA4">
      <w:pPr>
        <w:spacing w:after="120"/>
        <w:ind w:right="144"/>
      </w:pPr>
    </w:p>
    <w:p w14:paraId="6593CE95" w14:textId="544E34AF" w:rsidR="00976E6B" w:rsidRDefault="00976E6B" w:rsidP="00261CA4">
      <w:pPr>
        <w:spacing w:after="120"/>
        <w:ind w:right="144"/>
      </w:pPr>
    </w:p>
    <w:p w14:paraId="5747FA1C" w14:textId="120E06B5" w:rsidR="00976E6B" w:rsidRDefault="00976E6B" w:rsidP="00261CA4">
      <w:pPr>
        <w:spacing w:after="120"/>
        <w:ind w:right="144"/>
      </w:pPr>
    </w:p>
    <w:p w14:paraId="3F23FDDC" w14:textId="660E40A0" w:rsidR="00976E6B" w:rsidRDefault="00976E6B" w:rsidP="00261CA4">
      <w:pPr>
        <w:spacing w:after="120"/>
        <w:ind w:right="144"/>
      </w:pPr>
    </w:p>
    <w:p w14:paraId="4BD23143" w14:textId="19389EE7" w:rsidR="00976E6B" w:rsidRDefault="00976E6B" w:rsidP="00261CA4">
      <w:pPr>
        <w:spacing w:after="120"/>
        <w:ind w:right="144"/>
      </w:pPr>
    </w:p>
    <w:p w14:paraId="2C34B24D" w14:textId="381E9C91" w:rsidR="00976E6B" w:rsidRDefault="00976E6B" w:rsidP="00261CA4">
      <w:pPr>
        <w:spacing w:after="120"/>
        <w:ind w:right="144"/>
      </w:pPr>
    </w:p>
    <w:p w14:paraId="096942D7" w14:textId="014A992F" w:rsidR="00976E6B" w:rsidRDefault="00976E6B" w:rsidP="00261CA4">
      <w:pPr>
        <w:spacing w:after="120"/>
        <w:ind w:right="144"/>
      </w:pPr>
    </w:p>
    <w:p w14:paraId="25E35AD2" w14:textId="74CA15A6" w:rsidR="00976E6B" w:rsidRDefault="00976E6B" w:rsidP="00261CA4">
      <w:pPr>
        <w:spacing w:after="120"/>
        <w:ind w:right="144"/>
      </w:pPr>
    </w:p>
    <w:p w14:paraId="07AD6B55" w14:textId="40413F9C" w:rsidR="00976E6B" w:rsidRDefault="00976E6B" w:rsidP="00261CA4">
      <w:pPr>
        <w:spacing w:after="120"/>
        <w:ind w:right="144"/>
      </w:pPr>
    </w:p>
    <w:p w14:paraId="22321618" w14:textId="4FEB8BD6" w:rsidR="00976E6B" w:rsidRDefault="00976E6B" w:rsidP="00261CA4">
      <w:pPr>
        <w:spacing w:after="120"/>
        <w:ind w:right="144"/>
      </w:pPr>
    </w:p>
    <w:p w14:paraId="1A606351" w14:textId="69595D76" w:rsidR="00976E6B" w:rsidRDefault="00976E6B" w:rsidP="00261CA4">
      <w:pPr>
        <w:spacing w:after="120"/>
        <w:ind w:right="144"/>
      </w:pPr>
    </w:p>
    <w:p w14:paraId="24637719" w14:textId="235ACCE2" w:rsidR="00976E6B" w:rsidRDefault="00976E6B" w:rsidP="00261CA4">
      <w:pPr>
        <w:spacing w:after="120"/>
        <w:ind w:right="144"/>
      </w:pPr>
    </w:p>
    <w:p w14:paraId="6D72CC5F" w14:textId="77777777" w:rsidR="00976E6B" w:rsidRDefault="00976E6B" w:rsidP="00261CA4">
      <w:pPr>
        <w:spacing w:after="120"/>
        <w:ind w:right="144"/>
      </w:pPr>
    </w:p>
    <w:p w14:paraId="6AB31A77" w14:textId="76E88AE8" w:rsidR="00C164B2" w:rsidRDefault="00C164B2" w:rsidP="00C164B2">
      <w:pPr>
        <w:pStyle w:val="ExerciseHeading"/>
      </w:pPr>
      <w:r>
        <w:lastRenderedPageBreak/>
        <w:t>Exercise 9: Setup Notifications (10 mins)</w:t>
      </w:r>
    </w:p>
    <w:p w14:paraId="2E0675AB" w14:textId="69138028" w:rsidR="00C164B2" w:rsidRPr="00587341" w:rsidRDefault="002C6181" w:rsidP="00C164B2">
      <w:pPr>
        <w:pStyle w:val="ListParagraph"/>
      </w:pPr>
      <w:r>
        <w:t xml:space="preserve">Pho Sizzle wants </w:t>
      </w:r>
      <w:proofErr w:type="gramStart"/>
      <w:r>
        <w:t>all of</w:t>
      </w:r>
      <w:proofErr w:type="gramEnd"/>
      <w:r>
        <w:t xml:space="preserve"> their team members (that’s only you!) to setup notifications</w:t>
      </w:r>
      <w:r w:rsidR="00B87E09">
        <w:t xml:space="preserve"> for when </w:t>
      </w:r>
      <w:r w:rsidR="002F773E">
        <w:t>work items you created are changed, when a work item is deleted, and when a work item is restored</w:t>
      </w:r>
      <w:r w:rsidR="00C164B2">
        <w:t xml:space="preserve">. </w:t>
      </w:r>
    </w:p>
    <w:p w14:paraId="48DCDE30" w14:textId="77777777" w:rsidR="00C164B2" w:rsidRDefault="00C164B2" w:rsidP="00C164B2">
      <w:pPr>
        <w:pStyle w:val="TaskHeading"/>
      </w:pPr>
      <w:r>
        <w:t>Tasks</w:t>
      </w:r>
    </w:p>
    <w:p w14:paraId="5C44B2B3" w14:textId="4154CB1D" w:rsidR="00C164B2" w:rsidRDefault="00C164B2" w:rsidP="00C164B2">
      <w:pPr>
        <w:pStyle w:val="TaskName"/>
        <w:numPr>
          <w:ilvl w:val="0"/>
          <w:numId w:val="39"/>
        </w:numPr>
      </w:pPr>
      <w:r>
        <w:t xml:space="preserve">Setup </w:t>
      </w:r>
      <w:r w:rsidR="00145DFD">
        <w:t>Notifications</w:t>
      </w:r>
    </w:p>
    <w:p w14:paraId="4F4CCCDE" w14:textId="77777777" w:rsidR="009817EA" w:rsidRDefault="009817EA" w:rsidP="009817EA">
      <w:pPr>
        <w:pStyle w:val="ListParagraph"/>
        <w:numPr>
          <w:ilvl w:val="0"/>
          <w:numId w:val="40"/>
        </w:numPr>
        <w:spacing w:after="120"/>
        <w:ind w:right="144"/>
      </w:pPr>
      <w:r>
        <w:t>Mouseover your icon on the top right and choose Notification Settings.</w:t>
      </w:r>
    </w:p>
    <w:p w14:paraId="4306E937" w14:textId="77777777" w:rsidR="009817EA" w:rsidRDefault="009817EA" w:rsidP="009817EA">
      <w:pPr>
        <w:pStyle w:val="ListParagraph"/>
        <w:spacing w:after="120"/>
        <w:ind w:left="1440" w:right="144"/>
      </w:pPr>
      <w:r>
        <w:rPr>
          <w:noProof/>
        </w:rPr>
        <w:drawing>
          <wp:inline distT="0" distB="0" distL="0" distR="0" wp14:anchorId="6C836BF1" wp14:editId="23E3CCDB">
            <wp:extent cx="2977563" cy="1800522"/>
            <wp:effectExtent l="0" t="0" r="0" b="952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79379" cy="1801620"/>
                    </a:xfrm>
                    <a:prstGeom prst="rect">
                      <a:avLst/>
                    </a:prstGeom>
                  </pic:spPr>
                </pic:pic>
              </a:graphicData>
            </a:graphic>
          </wp:inline>
        </w:drawing>
      </w:r>
      <w:r>
        <w:t xml:space="preserve"> </w:t>
      </w:r>
    </w:p>
    <w:p w14:paraId="30BF5D6C" w14:textId="1FC23B4D" w:rsidR="009612A9" w:rsidRDefault="00070E72" w:rsidP="009817EA">
      <w:pPr>
        <w:pStyle w:val="ListParagraph"/>
        <w:numPr>
          <w:ilvl w:val="0"/>
          <w:numId w:val="40"/>
        </w:numPr>
        <w:spacing w:after="120"/>
        <w:ind w:right="144"/>
      </w:pPr>
      <w:r>
        <w:t xml:space="preserve">Read through the possible notification options and choose whichever ones you think you would be interested in. </w:t>
      </w:r>
    </w:p>
    <w:p w14:paraId="7969ACBF" w14:textId="10103039" w:rsidR="00A82C45" w:rsidRDefault="00A82C45" w:rsidP="00A82C45">
      <w:pPr>
        <w:spacing w:after="120"/>
        <w:ind w:right="144"/>
      </w:pPr>
    </w:p>
    <w:p w14:paraId="5816A3D7" w14:textId="77777777" w:rsidR="00771AA7" w:rsidRDefault="00771AA7" w:rsidP="00A82C45">
      <w:pPr>
        <w:spacing w:after="120"/>
        <w:ind w:right="144"/>
      </w:pPr>
    </w:p>
    <w:p w14:paraId="4AF13338" w14:textId="5EAC1E52" w:rsidR="00A82C45" w:rsidRDefault="00A82C45" w:rsidP="00E21AB1">
      <w:pPr>
        <w:pStyle w:val="ListParagraph"/>
        <w:numPr>
          <w:ilvl w:val="0"/>
          <w:numId w:val="40"/>
        </w:numPr>
        <w:spacing w:after="120"/>
        <w:ind w:right="144"/>
      </w:pPr>
      <w:r>
        <w:t>Click New Subscription on the top and subscribe yourself to 3 new topics</w:t>
      </w:r>
      <w:r w:rsidR="00E21AB1">
        <w:t xml:space="preserve"> (</w:t>
      </w:r>
      <w:r w:rsidR="00E21AB1" w:rsidRPr="00E21AB1">
        <w:t>when work items you created are changed, when a work item is deleted, and when a work item is restored</w:t>
      </w:r>
      <w:r w:rsidR="00E21AB1">
        <w:t>)</w:t>
      </w:r>
      <w:r>
        <w:t>.</w:t>
      </w:r>
    </w:p>
    <w:p w14:paraId="692905F9" w14:textId="1127A6A4" w:rsidR="00A82C45" w:rsidRDefault="00A82C45" w:rsidP="00A82C45">
      <w:pPr>
        <w:pStyle w:val="ListParagraph"/>
        <w:spacing w:after="120"/>
        <w:ind w:left="1440" w:right="144"/>
      </w:pPr>
      <w:r>
        <w:rPr>
          <w:noProof/>
        </w:rPr>
        <w:drawing>
          <wp:inline distT="0" distB="0" distL="0" distR="0" wp14:anchorId="75E390C0" wp14:editId="5A97273D">
            <wp:extent cx="4207008" cy="1318393"/>
            <wp:effectExtent l="0" t="0" r="3175"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13873" cy="1320544"/>
                    </a:xfrm>
                    <a:prstGeom prst="rect">
                      <a:avLst/>
                    </a:prstGeom>
                  </pic:spPr>
                </pic:pic>
              </a:graphicData>
            </a:graphic>
          </wp:inline>
        </w:drawing>
      </w:r>
    </w:p>
    <w:p w14:paraId="3930A743" w14:textId="334C7879" w:rsidR="00472EC6" w:rsidRDefault="00472EC6" w:rsidP="00A82C45">
      <w:pPr>
        <w:pStyle w:val="ListParagraph"/>
        <w:spacing w:after="120"/>
        <w:ind w:left="1440" w:right="144"/>
      </w:pPr>
    </w:p>
    <w:p w14:paraId="17B67CF2" w14:textId="5BB92FD8" w:rsidR="00472EC6" w:rsidRDefault="00472EC6" w:rsidP="00472EC6">
      <w:pPr>
        <w:pStyle w:val="ListParagraph"/>
        <w:numPr>
          <w:ilvl w:val="0"/>
          <w:numId w:val="40"/>
        </w:numPr>
        <w:spacing w:after="120"/>
        <w:ind w:right="144"/>
      </w:pPr>
      <w:r>
        <w:t>When you are done, you have completed this exercise.</w:t>
      </w:r>
    </w:p>
    <w:p w14:paraId="6A6D67B4" w14:textId="49B180F2" w:rsidR="00472EC6" w:rsidRDefault="00472EC6" w:rsidP="00472EC6">
      <w:pPr>
        <w:spacing w:after="120"/>
        <w:ind w:right="144"/>
      </w:pPr>
    </w:p>
    <w:p w14:paraId="39ACAB64" w14:textId="58867E03" w:rsidR="00472EC6" w:rsidRDefault="00472EC6" w:rsidP="00472EC6">
      <w:pPr>
        <w:spacing w:after="120"/>
        <w:ind w:right="144"/>
      </w:pPr>
    </w:p>
    <w:p w14:paraId="3A9D0C1C" w14:textId="1286F4CA" w:rsidR="00985197" w:rsidRDefault="00985197" w:rsidP="00472EC6">
      <w:pPr>
        <w:spacing w:after="120"/>
        <w:ind w:right="144"/>
      </w:pPr>
    </w:p>
    <w:p w14:paraId="5E6992F7" w14:textId="74815CD0" w:rsidR="00985197" w:rsidRDefault="00985197" w:rsidP="00472EC6">
      <w:pPr>
        <w:spacing w:after="120"/>
        <w:ind w:right="144"/>
      </w:pPr>
    </w:p>
    <w:p w14:paraId="02BC2197" w14:textId="16DC31AC" w:rsidR="00D94459" w:rsidRDefault="00D94459" w:rsidP="00D94459">
      <w:pPr>
        <w:pStyle w:val="ExerciseHeading"/>
      </w:pPr>
      <w:r>
        <w:lastRenderedPageBreak/>
        <w:t xml:space="preserve">Exercise 10: </w:t>
      </w:r>
      <w:r w:rsidR="00460FDD" w:rsidRPr="00460FDD">
        <w:t xml:space="preserve">PREVIEW Features, Requesting Features, Roadmap </w:t>
      </w:r>
      <w:r>
        <w:t>(10 mins)</w:t>
      </w:r>
    </w:p>
    <w:p w14:paraId="0661626B" w14:textId="6FFB5115" w:rsidR="00D94459" w:rsidRPr="00587341" w:rsidRDefault="00D94459" w:rsidP="00D94459">
      <w:pPr>
        <w:pStyle w:val="ListParagraph"/>
      </w:pPr>
      <w:r>
        <w:t xml:space="preserve">Pho Sizzle wants </w:t>
      </w:r>
      <w:r w:rsidR="00E54F00">
        <w:t xml:space="preserve">you to try out the new Preview features. </w:t>
      </w:r>
      <w:r>
        <w:t xml:space="preserve"> </w:t>
      </w:r>
      <w:r w:rsidR="00E54F00">
        <w:t>They also want to know what’s on the roadmap and how to request new features from the VSTS team!</w:t>
      </w:r>
    </w:p>
    <w:p w14:paraId="61095E11" w14:textId="77777777" w:rsidR="00D94459" w:rsidRDefault="00D94459" w:rsidP="00D94459">
      <w:pPr>
        <w:pStyle w:val="TaskHeading"/>
      </w:pPr>
      <w:r>
        <w:t>Tasks</w:t>
      </w:r>
    </w:p>
    <w:p w14:paraId="3F6A8FAD" w14:textId="7222B600" w:rsidR="00D94459" w:rsidRDefault="00E54F00" w:rsidP="00D94459">
      <w:pPr>
        <w:pStyle w:val="TaskName"/>
        <w:numPr>
          <w:ilvl w:val="0"/>
          <w:numId w:val="41"/>
        </w:numPr>
      </w:pPr>
      <w:r>
        <w:t>Setup PREVIEW, find roadmap, and new features</w:t>
      </w:r>
    </w:p>
    <w:p w14:paraId="7616C4C6" w14:textId="77082000" w:rsidR="00D94459" w:rsidRDefault="00D94459" w:rsidP="00E54F00">
      <w:pPr>
        <w:pStyle w:val="ListParagraph"/>
        <w:numPr>
          <w:ilvl w:val="0"/>
          <w:numId w:val="44"/>
        </w:numPr>
        <w:spacing w:after="120"/>
        <w:ind w:right="144"/>
      </w:pPr>
      <w:r>
        <w:t xml:space="preserve">Mouseover your icon on the top right and choose </w:t>
      </w:r>
      <w:r w:rsidR="003018F8">
        <w:t>Preview Features</w:t>
      </w:r>
      <w:r>
        <w:t>.</w:t>
      </w:r>
      <w:r w:rsidR="003018F8">
        <w:t xml:space="preserve"> These will change over time! </w:t>
      </w:r>
      <w:r w:rsidR="00EC47D6">
        <w:t xml:space="preserve">And the stuff that used to be in Preview, will be implemented </w:t>
      </w:r>
      <w:r w:rsidR="00EC47D6">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C47D6">
        <w:t>.</w:t>
      </w:r>
    </w:p>
    <w:p w14:paraId="7204FD6A" w14:textId="7097278E" w:rsidR="00E54F00" w:rsidRDefault="00E54F00" w:rsidP="00E54F00">
      <w:pPr>
        <w:pStyle w:val="ListParagraph"/>
        <w:spacing w:after="120"/>
        <w:ind w:left="1440" w:right="144"/>
      </w:pPr>
      <w:r>
        <w:rPr>
          <w:noProof/>
        </w:rPr>
        <w:drawing>
          <wp:inline distT="0" distB="0" distL="0" distR="0" wp14:anchorId="0A2CAFB8" wp14:editId="4FEED623">
            <wp:extent cx="2236054" cy="2209514"/>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36054" cy="2209514"/>
                    </a:xfrm>
                    <a:prstGeom prst="rect">
                      <a:avLst/>
                    </a:prstGeom>
                  </pic:spPr>
                </pic:pic>
              </a:graphicData>
            </a:graphic>
          </wp:inline>
        </w:drawing>
      </w:r>
    </w:p>
    <w:p w14:paraId="71D5666C" w14:textId="6C60BD64" w:rsidR="008A122C" w:rsidRDefault="008A122C" w:rsidP="008A122C">
      <w:pPr>
        <w:pStyle w:val="ListParagraph"/>
        <w:numPr>
          <w:ilvl w:val="0"/>
          <w:numId w:val="44"/>
        </w:numPr>
        <w:spacing w:after="120"/>
        <w:ind w:right="144"/>
      </w:pPr>
      <w:r>
        <w:t>Try turning on some of the features such as Work Item and Queries.</w:t>
      </w:r>
    </w:p>
    <w:p w14:paraId="6A345C92" w14:textId="6F6A0E1D" w:rsidR="008A122C" w:rsidRDefault="008A122C" w:rsidP="008A122C">
      <w:pPr>
        <w:pStyle w:val="ListParagraph"/>
        <w:spacing w:after="120"/>
        <w:ind w:left="1440" w:right="144"/>
      </w:pPr>
      <w:r>
        <w:rPr>
          <w:noProof/>
        </w:rPr>
        <w:drawing>
          <wp:inline distT="0" distB="0" distL="0" distR="0" wp14:anchorId="784E5849" wp14:editId="5ABB5319">
            <wp:extent cx="1843428" cy="3146612"/>
            <wp:effectExtent l="0" t="0" r="4445"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43428" cy="3146612"/>
                    </a:xfrm>
                    <a:prstGeom prst="rect">
                      <a:avLst/>
                    </a:prstGeom>
                  </pic:spPr>
                </pic:pic>
              </a:graphicData>
            </a:graphic>
          </wp:inline>
        </w:drawing>
      </w:r>
    </w:p>
    <w:p w14:paraId="07CCB830" w14:textId="77777777" w:rsidR="0070315F" w:rsidRDefault="008A122C" w:rsidP="004227A6">
      <w:pPr>
        <w:pStyle w:val="ListParagraph"/>
        <w:numPr>
          <w:ilvl w:val="0"/>
          <w:numId w:val="44"/>
        </w:numPr>
        <w:spacing w:after="120"/>
        <w:ind w:right="144"/>
      </w:pPr>
      <w:r>
        <w:lastRenderedPageBreak/>
        <w:t xml:space="preserve">Click on the Work tab, then visit the new Work Item and Queries page and note the differences! </w:t>
      </w:r>
      <w:r w:rsidR="0070315F">
        <w:t>Spend around 5 minutes checking out these features.</w:t>
      </w:r>
    </w:p>
    <w:p w14:paraId="61C66F98" w14:textId="25A6353A" w:rsidR="0070315F" w:rsidRDefault="0070315F" w:rsidP="004227A6">
      <w:pPr>
        <w:pStyle w:val="ListParagraph"/>
        <w:numPr>
          <w:ilvl w:val="0"/>
          <w:numId w:val="44"/>
        </w:numPr>
        <w:spacing w:after="120"/>
        <w:ind w:right="144"/>
      </w:pPr>
      <w:r>
        <w:t>Click here to go to the Roadmap:</w:t>
      </w:r>
      <w:r w:rsidR="004227A6">
        <w:t xml:space="preserve"> </w:t>
      </w:r>
      <w:hyperlink r:id="rId181" w:history="1">
        <w:r w:rsidR="004227A6" w:rsidRPr="00D86254">
          <w:rPr>
            <w:rStyle w:val="Hyperlink"/>
          </w:rPr>
          <w:t>https://docs.microsoft.com/en-us/vsts/release-notes/</w:t>
        </w:r>
      </w:hyperlink>
    </w:p>
    <w:p w14:paraId="2E225B7D" w14:textId="7A6E8217" w:rsidR="001E4AD6" w:rsidRDefault="0070315F" w:rsidP="001E4AD6">
      <w:pPr>
        <w:pStyle w:val="ListParagraph"/>
        <w:numPr>
          <w:ilvl w:val="0"/>
          <w:numId w:val="44"/>
        </w:numPr>
        <w:spacing w:after="120"/>
        <w:ind w:right="144"/>
      </w:pPr>
      <w:r>
        <w:t xml:space="preserve">Click here to go to the VSTS </w:t>
      </w:r>
      <w:proofErr w:type="spellStart"/>
      <w:r w:rsidR="001E4AD6">
        <w:t>UserVoice</w:t>
      </w:r>
      <w:proofErr w:type="spellEnd"/>
      <w:r w:rsidR="001E4AD6">
        <w:t xml:space="preserve"> Site: </w:t>
      </w:r>
      <w:hyperlink r:id="rId182" w:history="1">
        <w:r w:rsidR="001E4AD6" w:rsidRPr="00D86254">
          <w:rPr>
            <w:rStyle w:val="Hyperlink"/>
          </w:rPr>
          <w:t>https://visualstudio.uservoice.com/forums/330519-visual-studio-team-services</w:t>
        </w:r>
      </w:hyperlink>
    </w:p>
    <w:p w14:paraId="50908B66" w14:textId="2387DC7D" w:rsidR="008A122C" w:rsidRDefault="0070315F" w:rsidP="001E4AD6">
      <w:pPr>
        <w:pStyle w:val="ListParagraph"/>
        <w:spacing w:after="120"/>
        <w:ind w:left="1440" w:right="144"/>
      </w:pPr>
      <w:r>
        <w:t xml:space="preserve"> </w:t>
      </w:r>
    </w:p>
    <w:p w14:paraId="1C8DBA41" w14:textId="48E2208C" w:rsidR="00460FDD" w:rsidRDefault="00460FDD" w:rsidP="00460FDD">
      <w:pPr>
        <w:pStyle w:val="ExerciseHeading"/>
      </w:pPr>
      <w:r>
        <w:t xml:space="preserve">Exercise 11: </w:t>
      </w:r>
      <w:r w:rsidR="00B229F1" w:rsidRPr="00B229F1">
        <w:t>Advanced Scenario: Help the team out with some custom requests!</w:t>
      </w:r>
      <w:r w:rsidRPr="00460FDD">
        <w:t xml:space="preserve"> </w:t>
      </w:r>
      <w:r>
        <w:t>(</w:t>
      </w:r>
      <w:r w:rsidR="007B5FB8">
        <w:t>3</w:t>
      </w:r>
      <w:r>
        <w:t>0 mins)</w:t>
      </w:r>
    </w:p>
    <w:p w14:paraId="042F0F02" w14:textId="7C645D1B" w:rsidR="00460FDD" w:rsidRDefault="00460FDD" w:rsidP="00460FDD">
      <w:pPr>
        <w:pStyle w:val="ListParagraph"/>
      </w:pPr>
      <w:r>
        <w:t>Pho Sizzle</w:t>
      </w:r>
      <w:r w:rsidR="00F46D5E">
        <w:t xml:space="preserve">’s complicated team Pho </w:t>
      </w:r>
      <w:r w:rsidR="0030050B">
        <w:t>Real</w:t>
      </w:r>
      <w:r>
        <w:t xml:space="preserve"> wants </w:t>
      </w:r>
      <w:r w:rsidR="00D750E0">
        <w:t xml:space="preserve">you to be their Consultant to help them customize their VSTS! They think you’ve learned the ropes and can make some complex stuff happen for them! Help them out with the following tasks! You </w:t>
      </w:r>
      <w:proofErr w:type="gramStart"/>
      <w:r w:rsidR="00D750E0">
        <w:t>are allowed to</w:t>
      </w:r>
      <w:proofErr w:type="gramEnd"/>
      <w:r w:rsidR="00D750E0">
        <w:t xml:space="preserve"> look back in this guide, use the Internet, use your friends… and if you get really stuck, you can even use your Instructor for help! </w:t>
      </w:r>
    </w:p>
    <w:p w14:paraId="3154C042" w14:textId="4E54F843" w:rsidR="003B2C2B" w:rsidRDefault="003B2C2B" w:rsidP="00460FDD">
      <w:pPr>
        <w:pStyle w:val="ListParagraph"/>
      </w:pPr>
    </w:p>
    <w:p w14:paraId="2CC4F729" w14:textId="2EC73C5C" w:rsidR="003B2C2B" w:rsidRPr="00587341" w:rsidRDefault="003B2C2B" w:rsidP="00460FDD">
      <w:pPr>
        <w:pStyle w:val="ListParagraph"/>
      </w:pPr>
      <w:r>
        <w:t xml:space="preserve">Remember, </w:t>
      </w:r>
      <w:proofErr w:type="gramStart"/>
      <w:r>
        <w:t>all of these</w:t>
      </w:r>
      <w:proofErr w:type="gramEnd"/>
      <w:r>
        <w:t xml:space="preserve"> tasks are for the Pho Real team and should be in the scope of their team project!!! </w:t>
      </w:r>
    </w:p>
    <w:p w14:paraId="1C5F6678" w14:textId="77777777" w:rsidR="00460FDD" w:rsidRDefault="00460FDD" w:rsidP="00460FDD">
      <w:pPr>
        <w:pStyle w:val="TaskHeading"/>
      </w:pPr>
      <w:r>
        <w:t>Tasks</w:t>
      </w:r>
    </w:p>
    <w:p w14:paraId="12EAB98D" w14:textId="39EC3D52" w:rsidR="00460FDD" w:rsidRDefault="00B229F1" w:rsidP="00460FDD">
      <w:pPr>
        <w:pStyle w:val="TaskName"/>
        <w:numPr>
          <w:ilvl w:val="0"/>
          <w:numId w:val="42"/>
        </w:numPr>
      </w:pPr>
      <w:r>
        <w:t xml:space="preserve">Advanced </w:t>
      </w:r>
      <w:r w:rsidR="00876CB7">
        <w:t>Scenarios</w:t>
      </w:r>
    </w:p>
    <w:p w14:paraId="3CA06869" w14:textId="6EEB01D9" w:rsidR="002E3280" w:rsidRDefault="00E96006" w:rsidP="002E3280">
      <w:pPr>
        <w:pStyle w:val="ListParagraph"/>
        <w:numPr>
          <w:ilvl w:val="0"/>
          <w:numId w:val="43"/>
        </w:numPr>
        <w:spacing w:after="120"/>
        <w:ind w:right="144"/>
        <w:rPr>
          <w:ins w:id="74" w:author="Crystal Tenn" w:date="2017-12-08T16:50:00Z"/>
        </w:rPr>
        <w:pPrChange w:id="75" w:author="Crystal Tenn" w:date="2017-12-08T16:50:00Z">
          <w:pPr>
            <w:pStyle w:val="ListParagraph"/>
            <w:numPr>
              <w:numId w:val="43"/>
            </w:numPr>
            <w:spacing w:after="120"/>
            <w:ind w:left="1440" w:right="144" w:hanging="360"/>
          </w:pPr>
        </w:pPrChange>
      </w:pPr>
      <w:ins w:id="76" w:author="Crystal Tenn" w:date="2017-12-08T16:49:00Z">
        <w:r>
          <w:t xml:space="preserve">Go to the Visual Studio Marketplace and install the following into your VSTS account: </w:t>
        </w:r>
      </w:ins>
      <w:ins w:id="77" w:author="Crystal Tenn" w:date="2017-12-08T16:50:00Z">
        <w:r w:rsidR="002E3280">
          <w:fldChar w:fldCharType="begin"/>
        </w:r>
        <w:r w:rsidR="002E3280">
          <w:instrText xml:space="preserve"> HYPERLINK "</w:instrText>
        </w:r>
        <w:r w:rsidR="002E3280" w:rsidRPr="002E3280">
          <w:instrText>https://marketplace.visualstudio.com/items?itemName=ms-devlabs.WorkItemVisualization</w:instrText>
        </w:r>
        <w:r w:rsidR="002E3280">
          <w:instrText xml:space="preserve">" </w:instrText>
        </w:r>
        <w:r w:rsidR="002E3280">
          <w:fldChar w:fldCharType="separate"/>
        </w:r>
      </w:ins>
      <w:r w:rsidR="002E3280" w:rsidRPr="00735FCA">
        <w:rPr>
          <w:rStyle w:val="Hyperlink"/>
        </w:rPr>
        <w:t>https://marketplace.visualstudio.com/items?itemName=ms-devlabs.WorkItemVisualization</w:t>
      </w:r>
      <w:ins w:id="78" w:author="Crystal Tenn" w:date="2017-12-08T16:50:00Z">
        <w:r w:rsidR="002E3280">
          <w:fldChar w:fldCharType="end"/>
        </w:r>
        <w:r w:rsidR="002E3280">
          <w:t xml:space="preserve"> and </w:t>
        </w:r>
        <w:r w:rsidR="002E3280">
          <w:fldChar w:fldCharType="begin"/>
        </w:r>
        <w:r w:rsidR="002E3280">
          <w:instrText xml:space="preserve"> HYPERLINK "</w:instrText>
        </w:r>
        <w:r w:rsidR="002E3280" w:rsidRPr="002E3280">
          <w:instrText>https://marketplace.visualstudio.com/items?itemName=ms-devlabs.estimate</w:instrText>
        </w:r>
        <w:r w:rsidR="002E3280">
          <w:instrText xml:space="preserve">" </w:instrText>
        </w:r>
        <w:r w:rsidR="002E3280">
          <w:fldChar w:fldCharType="separate"/>
        </w:r>
      </w:ins>
      <w:r w:rsidR="002E3280" w:rsidRPr="00735FCA">
        <w:rPr>
          <w:rStyle w:val="Hyperlink"/>
        </w:rPr>
        <w:t>https://marketplace.visualstudio.com/items?itemName=ms-devlabs.estimate</w:t>
      </w:r>
      <w:ins w:id="79" w:author="Crystal Tenn" w:date="2017-12-08T16:50:00Z">
        <w:r w:rsidR="002E3280">
          <w:fldChar w:fldCharType="end"/>
        </w:r>
      </w:ins>
    </w:p>
    <w:p w14:paraId="58C7264A" w14:textId="5C65559A" w:rsidR="002E3280" w:rsidRDefault="007C780A" w:rsidP="002E3280">
      <w:pPr>
        <w:pStyle w:val="ListParagraph"/>
        <w:spacing w:after="120"/>
        <w:ind w:left="1440" w:right="144"/>
        <w:rPr>
          <w:ins w:id="80" w:author="Crystal Tenn" w:date="2017-12-08T16:50:00Z"/>
        </w:rPr>
        <w:pPrChange w:id="81" w:author="Crystal Tenn" w:date="2017-12-08T16:50:00Z">
          <w:pPr>
            <w:pStyle w:val="ListParagraph"/>
            <w:numPr>
              <w:numId w:val="43"/>
            </w:numPr>
            <w:spacing w:after="120"/>
            <w:ind w:left="1440" w:right="144" w:hanging="360"/>
          </w:pPr>
        </w:pPrChange>
      </w:pPr>
      <w:ins w:id="82" w:author="Crystal Tenn" w:date="2017-12-08T16:51:00Z">
        <w:r>
          <w:t xml:space="preserve">Once they are both installed, find a work item, hit the “…” and find Visualize in the </w:t>
        </w:r>
      </w:ins>
      <w:ins w:id="83" w:author="Crystal Tenn" w:date="2017-12-08T16:52:00Z">
        <w:r>
          <w:t xml:space="preserve">dropdown near the bottom. Try visualizing the links between different work items. Then under the Work tab, find the Estimate </w:t>
        </w:r>
        <w:proofErr w:type="gramStart"/>
        <w:r>
          <w:t>tab.</w:t>
        </w:r>
        <w:proofErr w:type="gramEnd"/>
        <w:r>
          <w:t xml:space="preserve"> Try using this to assign points to a story. </w:t>
        </w:r>
      </w:ins>
    </w:p>
    <w:p w14:paraId="335450C8" w14:textId="77777777" w:rsidR="002E3280" w:rsidRDefault="002E3280" w:rsidP="002E3280">
      <w:pPr>
        <w:pStyle w:val="ListParagraph"/>
        <w:spacing w:after="120"/>
        <w:ind w:left="1440" w:right="144"/>
        <w:rPr>
          <w:ins w:id="84" w:author="Crystal Tenn" w:date="2017-12-08T16:49:00Z"/>
        </w:rPr>
        <w:pPrChange w:id="85" w:author="Crystal Tenn" w:date="2017-12-08T16:50:00Z">
          <w:pPr>
            <w:pStyle w:val="ListParagraph"/>
            <w:numPr>
              <w:numId w:val="43"/>
            </w:numPr>
            <w:spacing w:after="120"/>
            <w:ind w:left="1440" w:right="144" w:hanging="360"/>
          </w:pPr>
        </w:pPrChange>
      </w:pPr>
    </w:p>
    <w:p w14:paraId="51DD134A" w14:textId="69311EFA" w:rsidR="00460FDD" w:rsidRDefault="00C73B77" w:rsidP="00F46D5E">
      <w:pPr>
        <w:pStyle w:val="ListParagraph"/>
        <w:numPr>
          <w:ilvl w:val="0"/>
          <w:numId w:val="43"/>
        </w:numPr>
        <w:spacing w:after="120"/>
        <w:ind w:right="144"/>
      </w:pPr>
      <w:r>
        <w:t xml:space="preserve">Pho Real wants you to change them from the </w:t>
      </w:r>
      <w:r w:rsidR="00180F07">
        <w:t xml:space="preserve">Agile (default) process to </w:t>
      </w:r>
      <w:r w:rsidR="006549E5">
        <w:t xml:space="preserve">another new Custom Process off the Agile one, separate from all the existing ones. </w:t>
      </w:r>
      <w:r w:rsidR="001B0528">
        <w:t xml:space="preserve">After you do that, they want to add another </w:t>
      </w:r>
      <w:r w:rsidR="006549E5">
        <w:t xml:space="preserve">User Story </w:t>
      </w:r>
      <w:r w:rsidR="001B0528">
        <w:t xml:space="preserve">State called: </w:t>
      </w:r>
      <w:r w:rsidR="006549E5">
        <w:t xml:space="preserve">“Requirements Writing”. </w:t>
      </w:r>
    </w:p>
    <w:p w14:paraId="31554DCF" w14:textId="6F246B2B" w:rsidR="002879F1" w:rsidRDefault="002879F1" w:rsidP="002879F1">
      <w:pPr>
        <w:pStyle w:val="ListParagraph"/>
        <w:numPr>
          <w:ilvl w:val="1"/>
          <w:numId w:val="43"/>
        </w:numPr>
        <w:spacing w:after="120"/>
        <w:ind w:right="144"/>
        <w:rPr>
          <w:ins w:id="86" w:author="Crystal Tenn" w:date="2017-12-08T16:50:00Z"/>
        </w:rPr>
      </w:pPr>
      <w:r>
        <w:t>*hint! To find the Process tab you need to be in the main project</w:t>
      </w:r>
      <w:r w:rsidR="001D32F6">
        <w:t xml:space="preserve"> level (ABOVE </w:t>
      </w:r>
      <w:proofErr w:type="gramStart"/>
      <w:r w:rsidR="001D32F6">
        <w:t>all of</w:t>
      </w:r>
      <w:proofErr w:type="gramEnd"/>
      <w:r w:rsidR="001D32F6">
        <w:t xml:space="preserve"> the teams)</w:t>
      </w:r>
      <w:r>
        <w:t xml:space="preserve">, in my example that was </w:t>
      </w:r>
      <w:proofErr w:type="spellStart"/>
      <w:r>
        <w:t>phosizzle</w:t>
      </w:r>
      <w:proofErr w:type="spellEnd"/>
      <w:r>
        <w:t>-cat</w:t>
      </w:r>
    </w:p>
    <w:p w14:paraId="633044E8" w14:textId="77777777" w:rsidR="002E3280" w:rsidRDefault="002E3280" w:rsidP="002E3280">
      <w:pPr>
        <w:pStyle w:val="ListParagraph"/>
        <w:spacing w:after="120"/>
        <w:ind w:left="2160" w:right="144"/>
        <w:pPrChange w:id="87" w:author="Crystal Tenn" w:date="2017-12-08T16:50:00Z">
          <w:pPr>
            <w:pStyle w:val="ListParagraph"/>
            <w:numPr>
              <w:ilvl w:val="1"/>
              <w:numId w:val="43"/>
            </w:numPr>
            <w:spacing w:after="120"/>
            <w:ind w:left="2160" w:right="144" w:hanging="360"/>
          </w:pPr>
        </w:pPrChange>
      </w:pPr>
    </w:p>
    <w:p w14:paraId="6EE2D1E5" w14:textId="7B9B84F0" w:rsidR="00DB5937" w:rsidRDefault="00DB5937" w:rsidP="00E37072">
      <w:pPr>
        <w:pStyle w:val="ListParagraph"/>
        <w:numPr>
          <w:ilvl w:val="0"/>
          <w:numId w:val="43"/>
        </w:numPr>
        <w:spacing w:after="120"/>
        <w:ind w:right="144"/>
        <w:rPr>
          <w:ins w:id="88" w:author="Crystal Tenn" w:date="2017-12-08T16:50:00Z"/>
        </w:rPr>
      </w:pPr>
      <w:r>
        <w:t>On the board, make it so that the User Story cards show their ID on the card</w:t>
      </w:r>
      <w:r w:rsidR="003009B2">
        <w:t xml:space="preserve"> and an additional field for Board Column</w:t>
      </w:r>
      <w:r>
        <w:t xml:space="preserve">.  </w:t>
      </w:r>
    </w:p>
    <w:p w14:paraId="1847E746" w14:textId="77777777" w:rsidR="002E3280" w:rsidRDefault="002E3280" w:rsidP="002E3280">
      <w:pPr>
        <w:pStyle w:val="ListParagraph"/>
        <w:spacing w:after="120"/>
        <w:ind w:left="1440" w:right="144"/>
        <w:pPrChange w:id="89" w:author="Crystal Tenn" w:date="2017-12-08T16:50:00Z">
          <w:pPr>
            <w:pStyle w:val="ListParagraph"/>
            <w:numPr>
              <w:numId w:val="43"/>
            </w:numPr>
            <w:spacing w:after="120"/>
            <w:ind w:left="1440" w:right="144" w:hanging="360"/>
          </w:pPr>
        </w:pPrChange>
      </w:pPr>
    </w:p>
    <w:p w14:paraId="6946A7C7" w14:textId="145154DE" w:rsidR="00E37072" w:rsidRDefault="00E37072" w:rsidP="00E37072">
      <w:pPr>
        <w:pStyle w:val="ListParagraph"/>
        <w:numPr>
          <w:ilvl w:val="0"/>
          <w:numId w:val="43"/>
        </w:numPr>
        <w:spacing w:after="120"/>
        <w:ind w:right="144"/>
        <w:rPr>
          <w:ins w:id="90" w:author="Crystal Tenn" w:date="2017-12-08T16:52:00Z"/>
        </w:rPr>
      </w:pPr>
      <w:r>
        <w:lastRenderedPageBreak/>
        <w:t>Someone in Pho Real decided they wanted to take a 3</w:t>
      </w:r>
      <w:r w:rsidR="00E54F00">
        <w:t>-</w:t>
      </w:r>
      <w:r>
        <w:t xml:space="preserve">week vacation (sweet! The length of the sprint!) so now you need to push work to another team. Push half of your Sprint 1 user stories into the Pho Sure team. Now transfer 1 work item to the Mobile team, just for fun. </w:t>
      </w:r>
    </w:p>
    <w:p w14:paraId="2EFCF8A7" w14:textId="77777777" w:rsidR="00A20FCE" w:rsidRDefault="00A20FCE" w:rsidP="00A20FCE">
      <w:pPr>
        <w:pStyle w:val="ListParagraph"/>
        <w:rPr>
          <w:ins w:id="91" w:author="Crystal Tenn" w:date="2017-12-08T16:52:00Z"/>
        </w:rPr>
        <w:pPrChange w:id="92" w:author="Crystal Tenn" w:date="2017-12-08T16:52:00Z">
          <w:pPr>
            <w:pStyle w:val="ListParagraph"/>
            <w:numPr>
              <w:numId w:val="43"/>
            </w:numPr>
            <w:spacing w:after="120"/>
            <w:ind w:left="1440" w:right="144" w:hanging="360"/>
          </w:pPr>
        </w:pPrChange>
      </w:pPr>
    </w:p>
    <w:p w14:paraId="0F3193E1" w14:textId="77777777" w:rsidR="00A20FCE" w:rsidRDefault="00A20FCE" w:rsidP="00A20FCE">
      <w:pPr>
        <w:pStyle w:val="ListParagraph"/>
        <w:spacing w:after="120"/>
        <w:ind w:left="1440" w:right="144"/>
        <w:pPrChange w:id="93" w:author="Crystal Tenn" w:date="2017-12-08T16:52:00Z">
          <w:pPr>
            <w:pStyle w:val="ListParagraph"/>
            <w:numPr>
              <w:numId w:val="43"/>
            </w:numPr>
            <w:spacing w:after="120"/>
            <w:ind w:left="1440" w:right="144" w:hanging="360"/>
          </w:pPr>
        </w:pPrChange>
      </w:pPr>
    </w:p>
    <w:p w14:paraId="705F7CCE" w14:textId="1F1F11C9" w:rsidR="00154394" w:rsidRDefault="00AA529C" w:rsidP="009A56B2">
      <w:pPr>
        <w:pStyle w:val="ListParagraph"/>
        <w:numPr>
          <w:ilvl w:val="0"/>
          <w:numId w:val="43"/>
        </w:numPr>
        <w:spacing w:after="120"/>
        <w:ind w:right="144"/>
        <w:rPr>
          <w:ins w:id="94" w:author="Crystal Tenn" w:date="2017-12-08T16:50:00Z"/>
        </w:rPr>
      </w:pPr>
      <w:r>
        <w:t xml:space="preserve">A dev </w:t>
      </w:r>
      <w:r>
        <w:rPr>
          <w:i/>
        </w:rPr>
        <w:t>really</w:t>
      </w:r>
      <w:r>
        <w:t xml:space="preserve"> likes one of your templates (pick any one you want) and wants you to add the URL for it to the Dashboard. Create a widget on the Dashboard that lists “Useful template URLs” and has one link</w:t>
      </w:r>
      <w:r w:rsidR="002666B6">
        <w:t xml:space="preserve"> to a template listed</w:t>
      </w:r>
      <w:r>
        <w:t xml:space="preserve">. </w:t>
      </w:r>
    </w:p>
    <w:p w14:paraId="05FA1933" w14:textId="2FB265C0" w:rsidR="002E3280" w:rsidRDefault="002E3280" w:rsidP="002E3280">
      <w:pPr>
        <w:pStyle w:val="ListParagraph"/>
        <w:spacing w:after="120"/>
        <w:ind w:left="1440" w:right="144"/>
        <w:rPr>
          <w:ins w:id="95" w:author="Crystal Tenn" w:date="2017-11-30T19:50:00Z"/>
        </w:rPr>
        <w:pPrChange w:id="96" w:author="Crystal Tenn" w:date="2017-12-08T16:50:00Z">
          <w:pPr>
            <w:pStyle w:val="ListParagraph"/>
            <w:numPr>
              <w:numId w:val="43"/>
            </w:numPr>
            <w:spacing w:after="120"/>
            <w:ind w:left="1440" w:right="144" w:hanging="360"/>
          </w:pPr>
        </w:pPrChange>
      </w:pPr>
    </w:p>
    <w:p w14:paraId="01EEF99C" w14:textId="21D798AB" w:rsidR="00976EF4" w:rsidRDefault="00FE186E" w:rsidP="009A56B2">
      <w:pPr>
        <w:pStyle w:val="ListParagraph"/>
        <w:numPr>
          <w:ilvl w:val="0"/>
          <w:numId w:val="43"/>
        </w:numPr>
        <w:spacing w:after="120"/>
        <w:ind w:right="144"/>
        <w:rPr>
          <w:ins w:id="97" w:author="Crystal Tenn" w:date="2017-12-08T16:50:00Z"/>
        </w:rPr>
      </w:pPr>
      <w:ins w:id="98" w:author="Crystal Tenn" w:date="2017-11-30T19:53:00Z">
        <w:r>
          <w:t>Go to th</w:t>
        </w:r>
      </w:ins>
      <w:ins w:id="99" w:author="Crystal Tenn" w:date="2017-11-30T19:54:00Z">
        <w:r w:rsidR="008D5D06">
          <w:t xml:space="preserve">e main </w:t>
        </w:r>
        <w:proofErr w:type="spellStart"/>
        <w:r w:rsidR="008D5D06">
          <w:t>phosizzle</w:t>
        </w:r>
        <w:proofErr w:type="spellEnd"/>
        <w:r w:rsidR="008D5D06">
          <w:t xml:space="preserve"> VSTS account on the top left.  </w:t>
        </w:r>
      </w:ins>
      <w:ins w:id="100" w:author="Crystal Tenn" w:date="2017-11-30T19:50:00Z">
        <w:r w:rsidR="00976EF4">
          <w:t xml:space="preserve">Click on the Settings Gear and go to Security. </w:t>
        </w:r>
      </w:ins>
      <w:ins w:id="101" w:author="Crystal Tenn" w:date="2017-11-30T19:55:00Z">
        <w:r w:rsidR="0066002F">
          <w:t xml:space="preserve">Think about where the following groups of people would be sorted into: DevOps, Product Owner, </w:t>
        </w:r>
        <w:proofErr w:type="spellStart"/>
        <w:r w:rsidR="0066002F">
          <w:t>Devs</w:t>
        </w:r>
        <w:proofErr w:type="spellEnd"/>
        <w:r w:rsidR="0066002F">
          <w:t xml:space="preserve">, </w:t>
        </w:r>
        <w:r w:rsidR="00231667">
          <w:t xml:space="preserve">and </w:t>
        </w:r>
        <w:r w:rsidR="0066002F">
          <w:t>Project Management</w:t>
        </w:r>
        <w:r w:rsidR="00231667">
          <w:t>.</w:t>
        </w:r>
      </w:ins>
      <w:ins w:id="102" w:author="Crystal Tenn" w:date="2017-11-30T19:56:00Z">
        <w:r w:rsidR="00231667">
          <w:t xml:space="preserve"> Who in your company would </w:t>
        </w:r>
        <w:proofErr w:type="gramStart"/>
        <w:r w:rsidR="00231667">
          <w:t>be in charge of</w:t>
        </w:r>
        <w:proofErr w:type="gramEnd"/>
        <w:r w:rsidR="00231667">
          <w:t xml:space="preserve"> the VSTS administration and creating new accounts and projects?</w:t>
        </w:r>
      </w:ins>
    </w:p>
    <w:p w14:paraId="0AC8F02D" w14:textId="77777777" w:rsidR="007C780A" w:rsidRDefault="007C780A" w:rsidP="007C780A">
      <w:pPr>
        <w:pStyle w:val="ListParagraph"/>
        <w:rPr>
          <w:ins w:id="103" w:author="Crystal Tenn" w:date="2017-12-08T16:50:00Z"/>
        </w:rPr>
        <w:pPrChange w:id="104" w:author="Crystal Tenn" w:date="2017-12-08T16:50:00Z">
          <w:pPr>
            <w:pStyle w:val="ListParagraph"/>
            <w:numPr>
              <w:numId w:val="43"/>
            </w:numPr>
            <w:spacing w:after="120"/>
            <w:ind w:left="1440" w:right="144" w:hanging="360"/>
          </w:pPr>
        </w:pPrChange>
      </w:pPr>
    </w:p>
    <w:p w14:paraId="6708ABBD" w14:textId="77777777" w:rsidR="007C780A" w:rsidRDefault="007C780A" w:rsidP="007C780A">
      <w:pPr>
        <w:pStyle w:val="ListParagraph"/>
        <w:spacing w:after="120"/>
        <w:ind w:left="1440" w:right="144"/>
        <w:pPrChange w:id="105" w:author="Crystal Tenn" w:date="2017-12-08T16:50:00Z">
          <w:pPr>
            <w:pStyle w:val="ListParagraph"/>
            <w:numPr>
              <w:numId w:val="43"/>
            </w:numPr>
            <w:spacing w:after="120"/>
            <w:ind w:left="1440" w:right="144" w:hanging="360"/>
          </w:pPr>
        </w:pPrChange>
      </w:pPr>
    </w:p>
    <w:sectPr w:rsidR="007C780A" w:rsidSect="008A04FA">
      <w:headerReference w:type="even" r:id="rId183"/>
      <w:headerReference w:type="default" r:id="rId184"/>
      <w:footerReference w:type="even" r:id="rId185"/>
      <w:footerReference w:type="default" r:id="rId186"/>
      <w:headerReference w:type="first" r:id="rId187"/>
      <w:footerReference w:type="first" r:id="rId1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2464FA" w14:textId="77777777" w:rsidR="00A20FCE" w:rsidRDefault="00A20FCE" w:rsidP="006F21E1">
      <w:pPr>
        <w:spacing w:after="0" w:line="240" w:lineRule="auto"/>
      </w:pPr>
      <w:r>
        <w:separator/>
      </w:r>
    </w:p>
  </w:endnote>
  <w:endnote w:type="continuationSeparator" w:id="0">
    <w:p w14:paraId="7EB3B910" w14:textId="77777777" w:rsidR="00A20FCE" w:rsidRDefault="00A20FCE" w:rsidP="006F21E1">
      <w:pPr>
        <w:spacing w:after="0" w:line="240" w:lineRule="auto"/>
      </w:pPr>
      <w:r>
        <w:continuationSeparator/>
      </w:r>
    </w:p>
  </w:endnote>
  <w:endnote w:type="continuationNotice" w:id="1">
    <w:p w14:paraId="6A697AF9" w14:textId="77777777" w:rsidR="00A20FCE" w:rsidRDefault="00A20F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altName w:val="Calibr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A9ACB8" w14:textId="77777777" w:rsidR="00A20FCE" w:rsidRDefault="00A20FCE" w:rsidP="006F21E1">
    <w:pPr>
      <w:pStyle w:val="Footer"/>
      <w:jc w:val="right"/>
    </w:pPr>
    <w:sdt>
      <w:sdtPr>
        <w:id w:val="-703024514"/>
      </w:sdtPr>
      <w:sdtContent>
        <w:sdt>
          <w:sdtPr>
            <w:id w:val="-521776150"/>
          </w:sdtPr>
          <w:sdtContent>
            <w:r>
              <w:rPr>
                <w:rFonts w:ascii="Segoe UI" w:hAnsi="Segoe UI" w:cs="Segoe UI"/>
                <w:sz w:val="18"/>
                <w:szCs w:val="18"/>
              </w:rPr>
              <w:t xml:space="preserve">Page Footer Ignored </w:t>
            </w:r>
          </w:sdtContent>
        </w:sdt>
      </w:sdtContent>
    </w:sdt>
    <w:sdt>
      <w:sdtPr>
        <w:id w:val="-1990776059"/>
        <w:docPartObj>
          <w:docPartGallery w:val="Page Numbers (Bottom of Page)"/>
          <w:docPartUnique/>
        </w:docPartObj>
      </w:sdtPr>
      <w:sdtContent>
        <w:r>
          <w:rPr>
            <w:noProof/>
          </w:rPr>
          <mc:AlternateContent>
            <mc:Choice Requires="wpg">
              <w:drawing>
                <wp:anchor distT="0" distB="0" distL="114300" distR="114300" simplePos="0" relativeHeight="251658241" behindDoc="0" locked="0" layoutInCell="1" allowOverlap="1" wp14:anchorId="7606F819" wp14:editId="0468C2C2">
                  <wp:simplePos x="0" y="0"/>
                  <wp:positionH relativeFrom="page">
                    <wp:align>center</wp:align>
                  </wp:positionH>
                  <wp:positionV relativeFrom="bottomMargin">
                    <wp:align>center</wp:align>
                  </wp:positionV>
                  <wp:extent cx="7781925" cy="190500"/>
                  <wp:effectExtent l="9525" t="9525" r="9525" b="0"/>
                  <wp:wrapNone/>
                  <wp:docPr id="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8" y="14978"/>
                            <a:chExt cx="12255" cy="300"/>
                          </a:xfrm>
                        </wpg:grpSpPr>
                        <wps:wsp>
                          <wps:cNvPr id="6" name="Text Box 25"/>
                          <wps:cNvSpPr txBox="1">
                            <a:spLocks noChangeArrowheads="1"/>
                          </wps:cNvSpPr>
                          <wps:spPr bwMode="auto">
                            <a:xfrm>
                              <a:off x="782" y="14990"/>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E0A5D" w14:textId="14287869" w:rsidR="00A20FCE" w:rsidRDefault="00A20FCE">
                                <w:pPr>
                                  <w:jc w:val="center"/>
                                </w:pPr>
                                <w:r>
                                  <w:fldChar w:fldCharType="begin"/>
                                </w:r>
                                <w:r>
                                  <w:instrText xml:space="preserve"> PAGE    \* MERGEFORMAT </w:instrText>
                                </w:r>
                                <w:r>
                                  <w:fldChar w:fldCharType="separate"/>
                                </w:r>
                                <w:r w:rsidR="006235CD" w:rsidRPr="006235CD">
                                  <w:rPr>
                                    <w:noProof/>
                                    <w:color w:val="8C8C8C" w:themeColor="background1" w:themeShade="8C"/>
                                  </w:rPr>
                                  <w:t>12</w:t>
                                </w:r>
                                <w:r>
                                  <w:rPr>
                                    <w:noProof/>
                                    <w:color w:val="8C8C8C" w:themeColor="background1" w:themeShade="8C"/>
                                  </w:rPr>
                                  <w:fldChar w:fldCharType="end"/>
                                </w:r>
                              </w:p>
                            </w:txbxContent>
                          </wps:txbx>
                          <wps:bodyPr rot="0" vert="horz" wrap="square" lIns="0" tIns="0" rIns="0" bIns="0" anchor="t" anchorCtr="0" upright="1">
                            <a:noAutofit/>
                          </wps:bodyPr>
                        </wps:wsp>
                        <wpg:grpSp>
                          <wpg:cNvPr id="7" name="Group 31"/>
                          <wpg:cNvGrpSpPr>
                            <a:grpSpLocks/>
                          </wpg:cNvGrpSpPr>
                          <wpg:grpSpPr bwMode="auto">
                            <a:xfrm>
                              <a:off x="-8" y="14978"/>
                              <a:ext cx="12255" cy="230"/>
                              <a:chOff x="-8" y="14978"/>
                              <a:chExt cx="12255" cy="230"/>
                            </a:xfrm>
                          </wpg:grpSpPr>
                          <wps:wsp>
                            <wps:cNvPr id="16"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2"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606F819" id="Group 32" o:spid="_x0000_s1026" style="position:absolute;left:0;text-align:left;margin-left:0;margin-top:0;width:612.75pt;height:15pt;z-index:251658241;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">
                  <v:shapetype id="_x0000_t202" coordsize="21600,21600" o:spt="202" path="m,l,21600r21600,l21600,xe">
                    <v:stroke joinstyle="miter"/>
                    <v:path gradientshapeok="t" o:connecttype="rect"/>
                  </v:shapetype>
                  <v:shape id="Text Box 25" o:spid="_x0000_s1027"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182E0A5D" w14:textId="14287869" w:rsidR="00A20FCE" w:rsidRDefault="00A20FCE">
                          <w:pPr>
                            <w:jc w:val="center"/>
                          </w:pPr>
                          <w:r>
                            <w:fldChar w:fldCharType="begin"/>
                          </w:r>
                          <w:r>
                            <w:instrText xml:space="preserve"> PAGE    \* MERGEFORMAT </w:instrText>
                          </w:r>
                          <w:r>
                            <w:fldChar w:fldCharType="separate"/>
                          </w:r>
                          <w:r w:rsidR="006235CD" w:rsidRPr="006235CD">
                            <w:rPr>
                              <w:noProof/>
                              <w:color w:val="8C8C8C" w:themeColor="background1" w:themeShade="8C"/>
                            </w:rPr>
                            <w:t>12</w:t>
                          </w:r>
                          <w:r>
                            <w:rPr>
                              <w:noProof/>
                              <w:color w:val="8C8C8C" w:themeColor="background1" w:themeShade="8C"/>
                            </w:rPr>
                            <w:fldChar w:fldCharType="end"/>
                          </w:r>
                        </w:p>
                      </w:txbxContent>
                    </v:textbox>
                  </v:shape>
                  <v:group id="Group 31" o:spid="_x0000_s1028"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" adj="20904" strokecolor="#a5a5a5"/>
                  </v:group>
                  <w10:wrap anchorx="page" anchory="margin"/>
                </v:group>
              </w:pict>
            </mc:Fallback>
          </mc:AlternateConten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9636113"/>
      <w:docPartObj>
        <w:docPartGallery w:val="Page Numbers (Bottom of Page)"/>
        <w:docPartUnique/>
      </w:docPartObj>
    </w:sdtPr>
    <w:sdtContent>
      <w:p w14:paraId="442EE671" w14:textId="77777777" w:rsidR="00A20FCE" w:rsidRDefault="00A20FCE">
        <w:pPr>
          <w:pStyle w:val="Footer"/>
        </w:pPr>
        <w:sdt>
          <w:sdtPr>
            <w:id w:val="1142923910"/>
          </w:sdtPr>
          <w:sdtContent>
            <w:r>
              <w:rPr>
                <w:rFonts w:ascii="Segoe UI" w:hAnsi="Segoe UI" w:cs="Segoe UI"/>
                <w:sz w:val="18"/>
                <w:szCs w:val="18"/>
              </w:rPr>
              <w:t xml:space="preserve">Page Footer Ignored </w:t>
            </w:r>
          </w:sdtContent>
        </w:sdt>
        <w:r w:rsidDel="00942DB2">
          <w:t xml:space="preserve"> </w:t>
        </w:r>
        <w:r>
          <w:rPr>
            <w:noProof/>
          </w:rPr>
          <mc:AlternateContent>
            <mc:Choice Requires="wpg">
              <w:drawing>
                <wp:anchor distT="0" distB="0" distL="114300" distR="114300" simplePos="0" relativeHeight="251658240" behindDoc="0" locked="0" layoutInCell="1" allowOverlap="1" wp14:anchorId="420440B4" wp14:editId="38330405">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01A97" w14:textId="69D56A7B" w:rsidR="00A20FCE" w:rsidRDefault="00A20FCE">
                                <w:pPr>
                                  <w:jc w:val="center"/>
                                </w:pPr>
                                <w:r>
                                  <w:fldChar w:fldCharType="begin"/>
                                </w:r>
                                <w:r>
                                  <w:instrText xml:space="preserve"> PAGE    \* MERGEFORMAT </w:instrText>
                                </w:r>
                                <w:r>
                                  <w:fldChar w:fldCharType="separate"/>
                                </w:r>
                                <w:r w:rsidR="006235CD" w:rsidRPr="006235CD">
                                  <w:rPr>
                                    <w:noProof/>
                                    <w:color w:val="8C8C8C" w:themeColor="background1" w:themeShade="8C"/>
                                  </w:rPr>
                                  <w:t>13</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20440B4" id="Group 33" o:spid="_x0000_s1031" style="position:absolute;margin-left:0;margin-top:0;width:612.75pt;height:15pt;z-index:251658240;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gfENAQAAAIOAAAOAAAAZHJzL2Uyb0RvYy54bWzsV9uOpDYQfY+Uf7B47+FOAxpmNdOXSaRJ&#10;stJO8u4Gc0nAJjYz9CTKv6d8gb7tJqvd2SQP6ZaQwXZRderUKXP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">
                  <v:shapetype id="_x0000_t202" coordsize="21600,21600" o:spt="202" path="m,l,21600r21600,l21600,xe">
                    <v:stroke joinstyle="miter"/>
                    <v:path gradientshapeok="t" o:connecttype="rect"/>
                  </v:shapetype>
                  <v:shape id="Text Box 25" o:spid="_x0000_s1032"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s9xQAAANwAAAAPAAAAZHJzL2Rvd25yZXYueG1sRI9Ba8JA&#10;FITvBf/D8gre6qZVgo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HzLs9xQAAANwAAAAP&#10;AAAAAAAAAAAAAAAAAAcCAABkcnMvZG93bnJldi54bWxQSwUGAAAAAAMAAwC3AAAA+QIAAAAA&#10;" filled="f" stroked="f">
                    <v:textbox inset="0,0,0,0">
                      <w:txbxContent>
                        <w:p w14:paraId="56501A97" w14:textId="69D56A7B" w:rsidR="00A20FCE" w:rsidRDefault="00A20FCE">
                          <w:pPr>
                            <w:jc w:val="center"/>
                          </w:pPr>
                          <w:r>
                            <w:fldChar w:fldCharType="begin"/>
                          </w:r>
                          <w:r>
                            <w:instrText xml:space="preserve"> PAGE    \* MERGEFORMAT </w:instrText>
                          </w:r>
                          <w:r>
                            <w:fldChar w:fldCharType="separate"/>
                          </w:r>
                          <w:r w:rsidR="006235CD" w:rsidRPr="006235CD">
                            <w:rPr>
                              <w:noProof/>
                              <w:color w:val="8C8C8C" w:themeColor="background1" w:themeShade="8C"/>
                            </w:rPr>
                            <w:t>13</w:t>
                          </w:r>
                          <w:r>
                            <w:rPr>
                              <w:noProof/>
                              <w:color w:val="8C8C8C" w:themeColor="background1" w:themeShade="8C"/>
                            </w:rPr>
                            <w:fldChar w:fldCharType="end"/>
                          </w:r>
                        </w:p>
                      </w:txbxContent>
                    </v:textbox>
                  </v:shape>
                  <v:group id="Group 31" o:spid="_x0000_s1033"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4"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" strokecolor="#a5a5a5"/>
                    <v:shape id="AutoShape 28" o:spid="_x0000_s1035"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" adj="20904" strokecolor="#a5a5a5"/>
                  </v:group>
                  <w10:wrap anchorx="page" anchory="margin"/>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9FFE73" w14:textId="77777777" w:rsidR="00A20FCE" w:rsidRDefault="00A20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C40DBA" w14:textId="77777777" w:rsidR="00A20FCE" w:rsidRDefault="00A20FCE" w:rsidP="006F21E1">
      <w:pPr>
        <w:spacing w:after="0" w:line="240" w:lineRule="auto"/>
      </w:pPr>
      <w:r>
        <w:separator/>
      </w:r>
    </w:p>
  </w:footnote>
  <w:footnote w:type="continuationSeparator" w:id="0">
    <w:p w14:paraId="1C2FDFF7" w14:textId="77777777" w:rsidR="00A20FCE" w:rsidRDefault="00A20FCE" w:rsidP="006F21E1">
      <w:pPr>
        <w:spacing w:after="0" w:line="240" w:lineRule="auto"/>
      </w:pPr>
      <w:r>
        <w:continuationSeparator/>
      </w:r>
    </w:p>
  </w:footnote>
  <w:footnote w:type="continuationNotice" w:id="1">
    <w:p w14:paraId="3BDFC2E1" w14:textId="77777777" w:rsidR="00A20FCE" w:rsidRDefault="00A20FC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B2B36" w14:textId="77777777" w:rsidR="00A20FCE" w:rsidRDefault="00A20FCE" w:rsidP="00B24810">
    <w:pPr>
      <w:pStyle w:val="Header"/>
      <w:jc w:val="right"/>
    </w:pPr>
    <w:r>
      <w:t>Page Heading Ignored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947607"/>
    </w:sdtPr>
    <w:sdtContent>
      <w:p w14:paraId="3BD66AD7" w14:textId="77777777" w:rsidR="00A20FCE" w:rsidRDefault="00A20FCE">
        <w:pPr>
          <w:pStyle w:val="Header"/>
        </w:pPr>
        <w:r>
          <w:t>Page Heading Ignored</w:t>
        </w:r>
      </w:p>
      <w:p w14:paraId="2BCD8868" w14:textId="77777777" w:rsidR="00A20FCE" w:rsidRDefault="00A20FCE">
        <w:pPr>
          <w:pStyle w:val="Heade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2E7F8E" w14:textId="77777777" w:rsidR="00A20FCE" w:rsidRDefault="00A20F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C0A02"/>
    <w:multiLevelType w:val="hybridMultilevel"/>
    <w:tmpl w:val="F2762528"/>
    <w:lvl w:ilvl="0" w:tplc="A266B35A">
      <w:start w:val="1"/>
      <w:numFmt w:val="decimal"/>
      <w:pStyle w:val="TaskName"/>
      <w:lvlText w:val="%1."/>
      <w:lvlJc w:val="left"/>
      <w:pPr>
        <w:ind w:left="1080" w:hanging="360"/>
      </w:pPr>
      <w:rPr>
        <w:rFonts w:asciiTheme="majorHAnsi" w:eastAsiaTheme="minorHAnsi" w:hAnsiTheme="majorHAnsi" w:cstheme="minorBid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F25F36"/>
    <w:multiLevelType w:val="hybridMultilevel"/>
    <w:tmpl w:val="E59C1996"/>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430D75"/>
    <w:multiLevelType w:val="hybridMultilevel"/>
    <w:tmpl w:val="B77EEDA6"/>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AA212A9"/>
    <w:multiLevelType w:val="hybridMultilevel"/>
    <w:tmpl w:val="E59C1996"/>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9805C0"/>
    <w:multiLevelType w:val="hybridMultilevel"/>
    <w:tmpl w:val="8DECF822"/>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BD92AA8"/>
    <w:multiLevelType w:val="hybridMultilevel"/>
    <w:tmpl w:val="E33C14D8"/>
    <w:lvl w:ilvl="0" w:tplc="33FE1340">
      <w:start w:val="1"/>
      <w:numFmt w:val="bullet"/>
      <w:pStyle w:val="BulletIndentIndent"/>
      <w:lvlText w:val="▪"/>
      <w:lvlJc w:val="left"/>
      <w:pPr>
        <w:ind w:left="2376" w:hanging="360"/>
      </w:pPr>
      <w:rPr>
        <w:rFonts w:ascii="Courier New" w:hAnsi="Courier New" w:hint="default"/>
        <w:b w:val="0"/>
        <w:bCs w:val="0"/>
        <w:i w:val="0"/>
        <w:iCs w:val="0"/>
        <w:caps w:val="0"/>
        <w:smallCaps w:val="0"/>
        <w:strike w:val="0"/>
        <w:dstrike w:val="0"/>
        <w:noProof w:val="0"/>
        <w:vanish w:val="0"/>
        <w:color w:val="1F497D" w:themeColor="text2"/>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6" w15:restartNumberingAfterBreak="0">
    <w:nsid w:val="0CC938AD"/>
    <w:multiLevelType w:val="hybridMultilevel"/>
    <w:tmpl w:val="AC4210A4"/>
    <w:lvl w:ilvl="0" w:tplc="6636977C">
      <w:start w:val="1"/>
      <w:numFmt w:val="bullet"/>
      <w:pStyle w:val="BulletIndent"/>
      <w:lvlText w:val="o"/>
      <w:lvlJc w:val="left"/>
      <w:pPr>
        <w:ind w:left="1872" w:hanging="360"/>
      </w:pPr>
      <w:rPr>
        <w:rFonts w:ascii="Courier New" w:hAnsi="Courier New" w:hint="default"/>
        <w:color w:val="1F497D" w:themeColor="text2"/>
      </w:rPr>
    </w:lvl>
    <w:lvl w:ilvl="1" w:tplc="54B4DBA4">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7" w15:restartNumberingAfterBreak="0">
    <w:nsid w:val="0E1B46EC"/>
    <w:multiLevelType w:val="hybridMultilevel"/>
    <w:tmpl w:val="1E7AA692"/>
    <w:lvl w:ilvl="0" w:tplc="9D287B88">
      <w:start w:val="1"/>
      <w:numFmt w:val="bullet"/>
      <w:pStyle w:val="Bullet"/>
      <w:lvlText w:val=""/>
      <w:lvlJc w:val="left"/>
      <w:pPr>
        <w:ind w:left="1152" w:hanging="360"/>
      </w:pPr>
      <w:rPr>
        <w:rFonts w:ascii="Symbol" w:hAnsi="Symbol" w:hint="default"/>
        <w:color w:val="1F497D" w:themeColor="text2"/>
      </w:rPr>
    </w:lvl>
    <w:lvl w:ilvl="1" w:tplc="E2321222">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0EF752AE"/>
    <w:multiLevelType w:val="hybridMultilevel"/>
    <w:tmpl w:val="26285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5A456A"/>
    <w:multiLevelType w:val="hybridMultilevel"/>
    <w:tmpl w:val="E59C1996"/>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6365D81"/>
    <w:multiLevelType w:val="hybridMultilevel"/>
    <w:tmpl w:val="E59C1996"/>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8DA07DC"/>
    <w:multiLevelType w:val="hybridMultilevel"/>
    <w:tmpl w:val="4A12FA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9BF72A9"/>
    <w:multiLevelType w:val="hybridMultilevel"/>
    <w:tmpl w:val="240E7D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D7E25B7"/>
    <w:multiLevelType w:val="hybridMultilevel"/>
    <w:tmpl w:val="0FF8FAD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024404B"/>
    <w:multiLevelType w:val="hybridMultilevel"/>
    <w:tmpl w:val="87F4FE6E"/>
    <w:lvl w:ilvl="0" w:tplc="7E006802">
      <w:start w:val="1"/>
      <w:numFmt w:val="decimal"/>
      <w:pStyle w:val="High-levelsteps"/>
      <w:lvlText w:val="%1."/>
      <w:lvlJc w:val="left"/>
      <w:pPr>
        <w:ind w:left="990" w:hanging="360"/>
      </w:pPr>
    </w:lvl>
    <w:lvl w:ilvl="1" w:tplc="0846D798">
      <w:start w:val="1"/>
      <w:numFmt w:val="lowerLetter"/>
      <w:pStyle w:val="Granularsteps"/>
      <w:lvlText w:val="%2."/>
      <w:lvlJc w:val="left"/>
      <w:pPr>
        <w:ind w:left="1710" w:hanging="360"/>
      </w:pPr>
      <w:rPr>
        <w:rFonts w:asciiTheme="majorHAnsi" w:hAnsiTheme="majorHAnsi" w:hint="default"/>
        <w:b w:val="0"/>
      </w:rPr>
    </w:lvl>
    <w:lvl w:ilvl="2" w:tplc="54105AD8">
      <w:start w:val="1"/>
      <w:numFmt w:val="lowerRoman"/>
      <w:pStyle w:val="moregranularsteps"/>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5" w15:restartNumberingAfterBreak="0">
    <w:nsid w:val="23AD62D4"/>
    <w:multiLevelType w:val="hybridMultilevel"/>
    <w:tmpl w:val="37D8E1BE"/>
    <w:lvl w:ilvl="0" w:tplc="B6DA781C">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3FF29D3"/>
    <w:multiLevelType w:val="hybridMultilevel"/>
    <w:tmpl w:val="1564112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CEA5119"/>
    <w:multiLevelType w:val="hybridMultilevel"/>
    <w:tmpl w:val="E72064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5635C16"/>
    <w:multiLevelType w:val="hybridMultilevel"/>
    <w:tmpl w:val="20FCDD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E9108F2"/>
    <w:multiLevelType w:val="hybridMultilevel"/>
    <w:tmpl w:val="1564112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6BE382B"/>
    <w:multiLevelType w:val="hybridMultilevel"/>
    <w:tmpl w:val="B77EEDA6"/>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9406D0D"/>
    <w:multiLevelType w:val="hybridMultilevel"/>
    <w:tmpl w:val="1564112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D9F11B9"/>
    <w:multiLevelType w:val="hybridMultilevel"/>
    <w:tmpl w:val="37D8E1BE"/>
    <w:lvl w:ilvl="0" w:tplc="B6DA781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521949D3"/>
    <w:multiLevelType w:val="hybridMultilevel"/>
    <w:tmpl w:val="37D8E1BE"/>
    <w:lvl w:ilvl="0" w:tplc="B6DA781C">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59530548"/>
    <w:multiLevelType w:val="hybridMultilevel"/>
    <w:tmpl w:val="9FF2AA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D0264CA"/>
    <w:multiLevelType w:val="hybridMultilevel"/>
    <w:tmpl w:val="E8B4F2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F04762D"/>
    <w:multiLevelType w:val="hybridMultilevel"/>
    <w:tmpl w:val="1564112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015565A"/>
    <w:multiLevelType w:val="hybridMultilevel"/>
    <w:tmpl w:val="1564112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1717157"/>
    <w:multiLevelType w:val="hybridMultilevel"/>
    <w:tmpl w:val="C71ADD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2022266"/>
    <w:multiLevelType w:val="hybridMultilevel"/>
    <w:tmpl w:val="16041F6A"/>
    <w:lvl w:ilvl="0" w:tplc="C70C99A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0" w15:restartNumberingAfterBreak="0">
    <w:nsid w:val="66A87AF0"/>
    <w:multiLevelType w:val="hybridMultilevel"/>
    <w:tmpl w:val="2A36D4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C04333F"/>
    <w:multiLevelType w:val="hybridMultilevel"/>
    <w:tmpl w:val="E59C1996"/>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1910E85"/>
    <w:multiLevelType w:val="hybridMultilevel"/>
    <w:tmpl w:val="643CCB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3CA4A7B"/>
    <w:multiLevelType w:val="hybridMultilevel"/>
    <w:tmpl w:val="B77EEDA6"/>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DC53A5A"/>
    <w:multiLevelType w:val="hybridMultilevel"/>
    <w:tmpl w:val="1564112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14"/>
  </w:num>
  <w:num w:numId="3">
    <w:abstractNumId w:val="6"/>
  </w:num>
  <w:num w:numId="4">
    <w:abstractNumId w:val="5"/>
  </w:num>
  <w:num w:numId="5">
    <w:abstractNumId w:val="27"/>
  </w:num>
  <w:num w:numId="6">
    <w:abstractNumId w:val="0"/>
    <w:lvlOverride w:ilvl="0">
      <w:startOverride w:val="1"/>
    </w:lvlOverride>
  </w:num>
  <w:num w:numId="7">
    <w:abstractNumId w:val="21"/>
  </w:num>
  <w:num w:numId="8">
    <w:abstractNumId w:val="8"/>
  </w:num>
  <w:num w:numId="9">
    <w:abstractNumId w:val="0"/>
    <w:lvlOverride w:ilvl="0">
      <w:startOverride w:val="1"/>
    </w:lvlOverride>
  </w:num>
  <w:num w:numId="10">
    <w:abstractNumId w:val="3"/>
  </w:num>
  <w:num w:numId="11">
    <w:abstractNumId w:val="0"/>
  </w:num>
  <w:num w:numId="12">
    <w:abstractNumId w:val="18"/>
  </w:num>
  <w:num w:numId="13">
    <w:abstractNumId w:val="22"/>
  </w:num>
  <w:num w:numId="14">
    <w:abstractNumId w:val="0"/>
    <w:lvlOverride w:ilvl="0">
      <w:startOverride w:val="1"/>
    </w:lvlOverride>
  </w:num>
  <w:num w:numId="15">
    <w:abstractNumId w:val="23"/>
  </w:num>
  <w:num w:numId="16">
    <w:abstractNumId w:val="15"/>
  </w:num>
  <w:num w:numId="17">
    <w:abstractNumId w:val="13"/>
  </w:num>
  <w:num w:numId="18">
    <w:abstractNumId w:val="29"/>
  </w:num>
  <w:num w:numId="19">
    <w:abstractNumId w:val="0"/>
    <w:lvlOverride w:ilvl="0">
      <w:startOverride w:val="1"/>
    </w:lvlOverride>
  </w:num>
  <w:num w:numId="20">
    <w:abstractNumId w:val="28"/>
  </w:num>
  <w:num w:numId="21">
    <w:abstractNumId w:val="12"/>
  </w:num>
  <w:num w:numId="22">
    <w:abstractNumId w:val="10"/>
  </w:num>
  <w:num w:numId="23">
    <w:abstractNumId w:val="24"/>
  </w:num>
  <w:num w:numId="24">
    <w:abstractNumId w:val="31"/>
  </w:num>
  <w:num w:numId="25">
    <w:abstractNumId w:val="0"/>
    <w:lvlOverride w:ilvl="0">
      <w:startOverride w:val="1"/>
    </w:lvlOverride>
  </w:num>
  <w:num w:numId="26">
    <w:abstractNumId w:val="9"/>
  </w:num>
  <w:num w:numId="27">
    <w:abstractNumId w:val="1"/>
  </w:num>
  <w:num w:numId="28">
    <w:abstractNumId w:val="0"/>
    <w:lvlOverride w:ilvl="0">
      <w:startOverride w:val="1"/>
    </w:lvlOverride>
  </w:num>
  <w:num w:numId="29">
    <w:abstractNumId w:val="4"/>
  </w:num>
  <w:num w:numId="30">
    <w:abstractNumId w:val="25"/>
  </w:num>
  <w:num w:numId="31">
    <w:abstractNumId w:val="32"/>
  </w:num>
  <w:num w:numId="32">
    <w:abstractNumId w:val="17"/>
  </w:num>
  <w:num w:numId="33">
    <w:abstractNumId w:val="11"/>
  </w:num>
  <w:num w:numId="34">
    <w:abstractNumId w:val="34"/>
  </w:num>
  <w:num w:numId="35">
    <w:abstractNumId w:val="30"/>
  </w:num>
  <w:num w:numId="36">
    <w:abstractNumId w:val="26"/>
  </w:num>
  <w:num w:numId="37">
    <w:abstractNumId w:val="19"/>
  </w:num>
  <w:num w:numId="38">
    <w:abstractNumId w:val="16"/>
  </w:num>
  <w:num w:numId="39">
    <w:abstractNumId w:val="0"/>
    <w:lvlOverride w:ilvl="0">
      <w:startOverride w:val="1"/>
    </w:lvlOverride>
  </w:num>
  <w:num w:numId="40">
    <w:abstractNumId w:val="33"/>
  </w:num>
  <w:num w:numId="41">
    <w:abstractNumId w:val="0"/>
    <w:lvlOverride w:ilvl="0">
      <w:startOverride w:val="1"/>
    </w:lvlOverride>
  </w:num>
  <w:num w:numId="42">
    <w:abstractNumId w:val="0"/>
    <w:lvlOverride w:ilvl="0">
      <w:startOverride w:val="1"/>
    </w:lvlOverride>
  </w:num>
  <w:num w:numId="43">
    <w:abstractNumId w:val="20"/>
  </w:num>
  <w:num w:numId="44">
    <w:abstractNumId w:val="2"/>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rystal Tenn">
    <w15:presenceInfo w15:providerId="AD" w15:userId="S-1-5-21-124525095-708259637-1543119021-16801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attachedTemplate r:id="rId1"/>
  <w:trackRevisions/>
  <w:defaultTabStop w:val="720"/>
  <w:hyphenationZone w:val="425"/>
  <w:evenAndOddHeaders/>
  <w:characterSpacingControl w:val="doNotCompress"/>
  <w:hdrShapeDefaults>
    <o:shapedefaults v:ext="edit" spidmax="1536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F28"/>
    <w:rsid w:val="00002973"/>
    <w:rsid w:val="00002C9D"/>
    <w:rsid w:val="00003CBE"/>
    <w:rsid w:val="00011D18"/>
    <w:rsid w:val="00011FFF"/>
    <w:rsid w:val="00015D32"/>
    <w:rsid w:val="00016351"/>
    <w:rsid w:val="00020059"/>
    <w:rsid w:val="00020AA3"/>
    <w:rsid w:val="00024768"/>
    <w:rsid w:val="0002632F"/>
    <w:rsid w:val="0003096F"/>
    <w:rsid w:val="0003365B"/>
    <w:rsid w:val="00033971"/>
    <w:rsid w:val="0004051C"/>
    <w:rsid w:val="00040EF6"/>
    <w:rsid w:val="00041018"/>
    <w:rsid w:val="00041E67"/>
    <w:rsid w:val="000455A9"/>
    <w:rsid w:val="00047C13"/>
    <w:rsid w:val="0005076A"/>
    <w:rsid w:val="000517AC"/>
    <w:rsid w:val="000519FB"/>
    <w:rsid w:val="00053921"/>
    <w:rsid w:val="00055A52"/>
    <w:rsid w:val="000579BD"/>
    <w:rsid w:val="000610CB"/>
    <w:rsid w:val="0006162F"/>
    <w:rsid w:val="00067F20"/>
    <w:rsid w:val="00070E72"/>
    <w:rsid w:val="00074257"/>
    <w:rsid w:val="00076FA0"/>
    <w:rsid w:val="000804B4"/>
    <w:rsid w:val="00086DCC"/>
    <w:rsid w:val="00090789"/>
    <w:rsid w:val="00090825"/>
    <w:rsid w:val="00094125"/>
    <w:rsid w:val="000968A8"/>
    <w:rsid w:val="000A0592"/>
    <w:rsid w:val="000A2018"/>
    <w:rsid w:val="000A2EE0"/>
    <w:rsid w:val="000A2FD8"/>
    <w:rsid w:val="000A5869"/>
    <w:rsid w:val="000A5B93"/>
    <w:rsid w:val="000A6AEC"/>
    <w:rsid w:val="000B0217"/>
    <w:rsid w:val="000B10A8"/>
    <w:rsid w:val="000B27F3"/>
    <w:rsid w:val="000B4470"/>
    <w:rsid w:val="000B5C0E"/>
    <w:rsid w:val="000B6A30"/>
    <w:rsid w:val="000C3482"/>
    <w:rsid w:val="000C442D"/>
    <w:rsid w:val="000C4B08"/>
    <w:rsid w:val="000C62E3"/>
    <w:rsid w:val="000C6D43"/>
    <w:rsid w:val="000D10F3"/>
    <w:rsid w:val="000E272C"/>
    <w:rsid w:val="000E29F2"/>
    <w:rsid w:val="000E522A"/>
    <w:rsid w:val="000F3DBD"/>
    <w:rsid w:val="000F47A3"/>
    <w:rsid w:val="00107EEA"/>
    <w:rsid w:val="00110F49"/>
    <w:rsid w:val="001238FD"/>
    <w:rsid w:val="001243A9"/>
    <w:rsid w:val="0012493C"/>
    <w:rsid w:val="00124990"/>
    <w:rsid w:val="0012509D"/>
    <w:rsid w:val="00125603"/>
    <w:rsid w:val="00130FA8"/>
    <w:rsid w:val="001327AE"/>
    <w:rsid w:val="001357DD"/>
    <w:rsid w:val="00142287"/>
    <w:rsid w:val="001426AE"/>
    <w:rsid w:val="00142BC0"/>
    <w:rsid w:val="00145DFD"/>
    <w:rsid w:val="00147A31"/>
    <w:rsid w:val="0015228A"/>
    <w:rsid w:val="00152A89"/>
    <w:rsid w:val="00153970"/>
    <w:rsid w:val="00154394"/>
    <w:rsid w:val="00155191"/>
    <w:rsid w:val="00157F13"/>
    <w:rsid w:val="0016215D"/>
    <w:rsid w:val="00162813"/>
    <w:rsid w:val="00163DCA"/>
    <w:rsid w:val="00165B98"/>
    <w:rsid w:val="00167268"/>
    <w:rsid w:val="00170CF5"/>
    <w:rsid w:val="0018033E"/>
    <w:rsid w:val="00180F07"/>
    <w:rsid w:val="00181D8B"/>
    <w:rsid w:val="0018270A"/>
    <w:rsid w:val="001833D4"/>
    <w:rsid w:val="00184BBE"/>
    <w:rsid w:val="00184F9C"/>
    <w:rsid w:val="00192F58"/>
    <w:rsid w:val="001A1B37"/>
    <w:rsid w:val="001A5E04"/>
    <w:rsid w:val="001A7EB3"/>
    <w:rsid w:val="001B0528"/>
    <w:rsid w:val="001B2574"/>
    <w:rsid w:val="001B3963"/>
    <w:rsid w:val="001B527B"/>
    <w:rsid w:val="001B6C97"/>
    <w:rsid w:val="001C264F"/>
    <w:rsid w:val="001C32C1"/>
    <w:rsid w:val="001C3BDE"/>
    <w:rsid w:val="001D0F8F"/>
    <w:rsid w:val="001D32F6"/>
    <w:rsid w:val="001D3C50"/>
    <w:rsid w:val="001D63E4"/>
    <w:rsid w:val="001E4AD6"/>
    <w:rsid w:val="001E6CEF"/>
    <w:rsid w:val="001F2252"/>
    <w:rsid w:val="001F4C8F"/>
    <w:rsid w:val="0020052D"/>
    <w:rsid w:val="0020185D"/>
    <w:rsid w:val="00201B28"/>
    <w:rsid w:val="00202B1D"/>
    <w:rsid w:val="00203653"/>
    <w:rsid w:val="00204E35"/>
    <w:rsid w:val="00205D32"/>
    <w:rsid w:val="00215938"/>
    <w:rsid w:val="00216454"/>
    <w:rsid w:val="00216524"/>
    <w:rsid w:val="00216ABB"/>
    <w:rsid w:val="002174D0"/>
    <w:rsid w:val="0022295D"/>
    <w:rsid w:val="00223EBD"/>
    <w:rsid w:val="0022455C"/>
    <w:rsid w:val="00224B5F"/>
    <w:rsid w:val="002275E7"/>
    <w:rsid w:val="00230BEE"/>
    <w:rsid w:val="00231667"/>
    <w:rsid w:val="00237AB5"/>
    <w:rsid w:val="0024202C"/>
    <w:rsid w:val="00246507"/>
    <w:rsid w:val="00251B11"/>
    <w:rsid w:val="00253081"/>
    <w:rsid w:val="002577FC"/>
    <w:rsid w:val="00261CA4"/>
    <w:rsid w:val="00264BB4"/>
    <w:rsid w:val="002666B6"/>
    <w:rsid w:val="00266E5E"/>
    <w:rsid w:val="00271861"/>
    <w:rsid w:val="00272ACF"/>
    <w:rsid w:val="002751D4"/>
    <w:rsid w:val="00277327"/>
    <w:rsid w:val="0028256F"/>
    <w:rsid w:val="002843D7"/>
    <w:rsid w:val="00286076"/>
    <w:rsid w:val="002879F1"/>
    <w:rsid w:val="002924AD"/>
    <w:rsid w:val="002957CF"/>
    <w:rsid w:val="0029722D"/>
    <w:rsid w:val="002A0D09"/>
    <w:rsid w:val="002B1450"/>
    <w:rsid w:val="002B175E"/>
    <w:rsid w:val="002B2F5E"/>
    <w:rsid w:val="002B7245"/>
    <w:rsid w:val="002B7A53"/>
    <w:rsid w:val="002B7B03"/>
    <w:rsid w:val="002C45A9"/>
    <w:rsid w:val="002C4F48"/>
    <w:rsid w:val="002C6181"/>
    <w:rsid w:val="002D3EF5"/>
    <w:rsid w:val="002D6256"/>
    <w:rsid w:val="002D74A5"/>
    <w:rsid w:val="002D7E57"/>
    <w:rsid w:val="002E248C"/>
    <w:rsid w:val="002E3280"/>
    <w:rsid w:val="002E67C9"/>
    <w:rsid w:val="002F00CD"/>
    <w:rsid w:val="002F02AB"/>
    <w:rsid w:val="002F514D"/>
    <w:rsid w:val="002F773E"/>
    <w:rsid w:val="0030050B"/>
    <w:rsid w:val="003009B2"/>
    <w:rsid w:val="003018F8"/>
    <w:rsid w:val="00302074"/>
    <w:rsid w:val="003044E0"/>
    <w:rsid w:val="00305535"/>
    <w:rsid w:val="00305E1B"/>
    <w:rsid w:val="003073DA"/>
    <w:rsid w:val="00307859"/>
    <w:rsid w:val="003125F4"/>
    <w:rsid w:val="00313CFC"/>
    <w:rsid w:val="00314AF6"/>
    <w:rsid w:val="00317285"/>
    <w:rsid w:val="00317CA6"/>
    <w:rsid w:val="003217DB"/>
    <w:rsid w:val="00327F14"/>
    <w:rsid w:val="0033586C"/>
    <w:rsid w:val="00336AA7"/>
    <w:rsid w:val="00337BDE"/>
    <w:rsid w:val="00340A8F"/>
    <w:rsid w:val="00340B59"/>
    <w:rsid w:val="00345877"/>
    <w:rsid w:val="00354673"/>
    <w:rsid w:val="00361B37"/>
    <w:rsid w:val="00362F0E"/>
    <w:rsid w:val="003643B1"/>
    <w:rsid w:val="0036523E"/>
    <w:rsid w:val="003672FA"/>
    <w:rsid w:val="0037008F"/>
    <w:rsid w:val="00370EAC"/>
    <w:rsid w:val="00373B90"/>
    <w:rsid w:val="0038059F"/>
    <w:rsid w:val="00381364"/>
    <w:rsid w:val="003828BE"/>
    <w:rsid w:val="00382CE2"/>
    <w:rsid w:val="0038359F"/>
    <w:rsid w:val="003859AD"/>
    <w:rsid w:val="0038632B"/>
    <w:rsid w:val="0038734B"/>
    <w:rsid w:val="0039154D"/>
    <w:rsid w:val="00391C23"/>
    <w:rsid w:val="00395378"/>
    <w:rsid w:val="003A2A8A"/>
    <w:rsid w:val="003A609F"/>
    <w:rsid w:val="003B2C2B"/>
    <w:rsid w:val="003B4466"/>
    <w:rsid w:val="003B54CA"/>
    <w:rsid w:val="003B634E"/>
    <w:rsid w:val="003B6DA2"/>
    <w:rsid w:val="003C2747"/>
    <w:rsid w:val="003C357A"/>
    <w:rsid w:val="003D0018"/>
    <w:rsid w:val="003E564F"/>
    <w:rsid w:val="003F0820"/>
    <w:rsid w:val="003F10AE"/>
    <w:rsid w:val="003F189C"/>
    <w:rsid w:val="003F1F15"/>
    <w:rsid w:val="003F362B"/>
    <w:rsid w:val="0040388E"/>
    <w:rsid w:val="00403FC7"/>
    <w:rsid w:val="004070FD"/>
    <w:rsid w:val="00407F47"/>
    <w:rsid w:val="004135B0"/>
    <w:rsid w:val="00421299"/>
    <w:rsid w:val="004227A6"/>
    <w:rsid w:val="00423DD2"/>
    <w:rsid w:val="004243DD"/>
    <w:rsid w:val="004263A9"/>
    <w:rsid w:val="004277E7"/>
    <w:rsid w:val="00427E5A"/>
    <w:rsid w:val="00436D17"/>
    <w:rsid w:val="0044069C"/>
    <w:rsid w:val="004407AC"/>
    <w:rsid w:val="004409CE"/>
    <w:rsid w:val="004410E8"/>
    <w:rsid w:val="00445326"/>
    <w:rsid w:val="0044549C"/>
    <w:rsid w:val="004455D7"/>
    <w:rsid w:val="00446697"/>
    <w:rsid w:val="00447AD2"/>
    <w:rsid w:val="00447B2E"/>
    <w:rsid w:val="00451981"/>
    <w:rsid w:val="004527F6"/>
    <w:rsid w:val="00455717"/>
    <w:rsid w:val="00457479"/>
    <w:rsid w:val="00457B0C"/>
    <w:rsid w:val="00457EC2"/>
    <w:rsid w:val="0046052E"/>
    <w:rsid w:val="00460B3C"/>
    <w:rsid w:val="00460FDD"/>
    <w:rsid w:val="004610C9"/>
    <w:rsid w:val="00464F8A"/>
    <w:rsid w:val="00465737"/>
    <w:rsid w:val="00466DAD"/>
    <w:rsid w:val="00470C02"/>
    <w:rsid w:val="00472EC6"/>
    <w:rsid w:val="00473D53"/>
    <w:rsid w:val="00474512"/>
    <w:rsid w:val="00475534"/>
    <w:rsid w:val="0047683F"/>
    <w:rsid w:val="004778CC"/>
    <w:rsid w:val="00482BB3"/>
    <w:rsid w:val="0048673F"/>
    <w:rsid w:val="004867AD"/>
    <w:rsid w:val="004869B2"/>
    <w:rsid w:val="00490A1C"/>
    <w:rsid w:val="004940C6"/>
    <w:rsid w:val="00495839"/>
    <w:rsid w:val="004958C0"/>
    <w:rsid w:val="004958D5"/>
    <w:rsid w:val="00496B10"/>
    <w:rsid w:val="004A08E2"/>
    <w:rsid w:val="004A2DFA"/>
    <w:rsid w:val="004A2FCA"/>
    <w:rsid w:val="004A48F4"/>
    <w:rsid w:val="004A5A8B"/>
    <w:rsid w:val="004A7BEE"/>
    <w:rsid w:val="004B1262"/>
    <w:rsid w:val="004B22E9"/>
    <w:rsid w:val="004B351F"/>
    <w:rsid w:val="004B49BD"/>
    <w:rsid w:val="004B6A84"/>
    <w:rsid w:val="004C2420"/>
    <w:rsid w:val="004C334C"/>
    <w:rsid w:val="004C66D1"/>
    <w:rsid w:val="004C6CF9"/>
    <w:rsid w:val="004D18BF"/>
    <w:rsid w:val="004E42E6"/>
    <w:rsid w:val="004E5140"/>
    <w:rsid w:val="004E6484"/>
    <w:rsid w:val="004E702A"/>
    <w:rsid w:val="004E7DEB"/>
    <w:rsid w:val="004F530E"/>
    <w:rsid w:val="004F54BA"/>
    <w:rsid w:val="004F75E7"/>
    <w:rsid w:val="005031F0"/>
    <w:rsid w:val="0050470C"/>
    <w:rsid w:val="00504ABF"/>
    <w:rsid w:val="00506A65"/>
    <w:rsid w:val="005129EC"/>
    <w:rsid w:val="00513CEC"/>
    <w:rsid w:val="00514903"/>
    <w:rsid w:val="00516BCF"/>
    <w:rsid w:val="00517F28"/>
    <w:rsid w:val="00517F53"/>
    <w:rsid w:val="00520765"/>
    <w:rsid w:val="00524485"/>
    <w:rsid w:val="00525840"/>
    <w:rsid w:val="00530E7C"/>
    <w:rsid w:val="00531C0E"/>
    <w:rsid w:val="00531DBF"/>
    <w:rsid w:val="00532614"/>
    <w:rsid w:val="0053282F"/>
    <w:rsid w:val="005349D2"/>
    <w:rsid w:val="00535AC8"/>
    <w:rsid w:val="005457B9"/>
    <w:rsid w:val="00546CAA"/>
    <w:rsid w:val="005516FE"/>
    <w:rsid w:val="0055173B"/>
    <w:rsid w:val="005545D9"/>
    <w:rsid w:val="0055559D"/>
    <w:rsid w:val="0055665C"/>
    <w:rsid w:val="005578EA"/>
    <w:rsid w:val="0056435E"/>
    <w:rsid w:val="00564EAD"/>
    <w:rsid w:val="00565C54"/>
    <w:rsid w:val="005663A1"/>
    <w:rsid w:val="0056656E"/>
    <w:rsid w:val="005673AD"/>
    <w:rsid w:val="0057237B"/>
    <w:rsid w:val="00582F07"/>
    <w:rsid w:val="005834CC"/>
    <w:rsid w:val="00584041"/>
    <w:rsid w:val="00584436"/>
    <w:rsid w:val="0058632F"/>
    <w:rsid w:val="005866BA"/>
    <w:rsid w:val="00586ED9"/>
    <w:rsid w:val="00587341"/>
    <w:rsid w:val="00587B78"/>
    <w:rsid w:val="00595CAC"/>
    <w:rsid w:val="005A0E1F"/>
    <w:rsid w:val="005A1B87"/>
    <w:rsid w:val="005A22D9"/>
    <w:rsid w:val="005A2F71"/>
    <w:rsid w:val="005A566F"/>
    <w:rsid w:val="005B34BE"/>
    <w:rsid w:val="005B371C"/>
    <w:rsid w:val="005B3C2E"/>
    <w:rsid w:val="005B453F"/>
    <w:rsid w:val="005B5A30"/>
    <w:rsid w:val="005B7E65"/>
    <w:rsid w:val="005C4124"/>
    <w:rsid w:val="005C43FE"/>
    <w:rsid w:val="005C7DA2"/>
    <w:rsid w:val="005D0676"/>
    <w:rsid w:val="005D6626"/>
    <w:rsid w:val="005D6853"/>
    <w:rsid w:val="005E1720"/>
    <w:rsid w:val="005E1977"/>
    <w:rsid w:val="005E31ED"/>
    <w:rsid w:val="005F248D"/>
    <w:rsid w:val="005F2DBC"/>
    <w:rsid w:val="005F38B2"/>
    <w:rsid w:val="005F5819"/>
    <w:rsid w:val="00601487"/>
    <w:rsid w:val="0061145F"/>
    <w:rsid w:val="0061204C"/>
    <w:rsid w:val="00613A0E"/>
    <w:rsid w:val="006143A0"/>
    <w:rsid w:val="006209B3"/>
    <w:rsid w:val="006235CD"/>
    <w:rsid w:val="0062415F"/>
    <w:rsid w:val="00625F4C"/>
    <w:rsid w:val="0063119F"/>
    <w:rsid w:val="00634221"/>
    <w:rsid w:val="00634C24"/>
    <w:rsid w:val="00635F36"/>
    <w:rsid w:val="00640EE1"/>
    <w:rsid w:val="00642976"/>
    <w:rsid w:val="00642F0E"/>
    <w:rsid w:val="00643D1B"/>
    <w:rsid w:val="0064479D"/>
    <w:rsid w:val="00646942"/>
    <w:rsid w:val="0065035A"/>
    <w:rsid w:val="006549E5"/>
    <w:rsid w:val="006551AD"/>
    <w:rsid w:val="006576A5"/>
    <w:rsid w:val="006578D7"/>
    <w:rsid w:val="0066002F"/>
    <w:rsid w:val="00663C34"/>
    <w:rsid w:val="006659D9"/>
    <w:rsid w:val="0066720B"/>
    <w:rsid w:val="006676F0"/>
    <w:rsid w:val="00672995"/>
    <w:rsid w:val="00672C44"/>
    <w:rsid w:val="00675091"/>
    <w:rsid w:val="0067618F"/>
    <w:rsid w:val="0068194E"/>
    <w:rsid w:val="00691FBD"/>
    <w:rsid w:val="0069217F"/>
    <w:rsid w:val="00692E89"/>
    <w:rsid w:val="0069362B"/>
    <w:rsid w:val="00694953"/>
    <w:rsid w:val="00695CB5"/>
    <w:rsid w:val="006977F0"/>
    <w:rsid w:val="006A2E65"/>
    <w:rsid w:val="006A39F0"/>
    <w:rsid w:val="006A4A16"/>
    <w:rsid w:val="006A6373"/>
    <w:rsid w:val="006B2135"/>
    <w:rsid w:val="006B2C77"/>
    <w:rsid w:val="006B30F9"/>
    <w:rsid w:val="006B343E"/>
    <w:rsid w:val="006B3A3B"/>
    <w:rsid w:val="006B5DD1"/>
    <w:rsid w:val="006B788D"/>
    <w:rsid w:val="006C1575"/>
    <w:rsid w:val="006C2167"/>
    <w:rsid w:val="006C76DC"/>
    <w:rsid w:val="006D122F"/>
    <w:rsid w:val="006D347C"/>
    <w:rsid w:val="006E1FED"/>
    <w:rsid w:val="006E2D09"/>
    <w:rsid w:val="006E2D88"/>
    <w:rsid w:val="006E4C17"/>
    <w:rsid w:val="006E7169"/>
    <w:rsid w:val="006E7739"/>
    <w:rsid w:val="006E77F3"/>
    <w:rsid w:val="006F21E1"/>
    <w:rsid w:val="006F3BE0"/>
    <w:rsid w:val="00702F3B"/>
    <w:rsid w:val="0070315F"/>
    <w:rsid w:val="00704B59"/>
    <w:rsid w:val="00705043"/>
    <w:rsid w:val="0070507B"/>
    <w:rsid w:val="0070761B"/>
    <w:rsid w:val="0071176C"/>
    <w:rsid w:val="00712532"/>
    <w:rsid w:val="00714AF1"/>
    <w:rsid w:val="007153CC"/>
    <w:rsid w:val="00722E50"/>
    <w:rsid w:val="00723D31"/>
    <w:rsid w:val="0072586F"/>
    <w:rsid w:val="00726D20"/>
    <w:rsid w:val="00726F14"/>
    <w:rsid w:val="007279A3"/>
    <w:rsid w:val="0073606C"/>
    <w:rsid w:val="007376FF"/>
    <w:rsid w:val="00745CBD"/>
    <w:rsid w:val="007472D2"/>
    <w:rsid w:val="007614D2"/>
    <w:rsid w:val="007617D5"/>
    <w:rsid w:val="00764A9D"/>
    <w:rsid w:val="00764C4D"/>
    <w:rsid w:val="0076662B"/>
    <w:rsid w:val="0076674C"/>
    <w:rsid w:val="00770D56"/>
    <w:rsid w:val="007716EC"/>
    <w:rsid w:val="00771AA7"/>
    <w:rsid w:val="00775C16"/>
    <w:rsid w:val="00781176"/>
    <w:rsid w:val="00781CD9"/>
    <w:rsid w:val="007821F4"/>
    <w:rsid w:val="007831AB"/>
    <w:rsid w:val="00784A99"/>
    <w:rsid w:val="0078759E"/>
    <w:rsid w:val="00787B96"/>
    <w:rsid w:val="00791317"/>
    <w:rsid w:val="00791C66"/>
    <w:rsid w:val="007934A6"/>
    <w:rsid w:val="0079362B"/>
    <w:rsid w:val="00793BA2"/>
    <w:rsid w:val="007A077C"/>
    <w:rsid w:val="007A590B"/>
    <w:rsid w:val="007A5990"/>
    <w:rsid w:val="007B1620"/>
    <w:rsid w:val="007B1C08"/>
    <w:rsid w:val="007B3788"/>
    <w:rsid w:val="007B46F0"/>
    <w:rsid w:val="007B5FB8"/>
    <w:rsid w:val="007B6CA0"/>
    <w:rsid w:val="007C22A4"/>
    <w:rsid w:val="007C250E"/>
    <w:rsid w:val="007C2A61"/>
    <w:rsid w:val="007C49CD"/>
    <w:rsid w:val="007C5E78"/>
    <w:rsid w:val="007C7020"/>
    <w:rsid w:val="007C780A"/>
    <w:rsid w:val="007C7DB2"/>
    <w:rsid w:val="007D0CE0"/>
    <w:rsid w:val="007D3B0A"/>
    <w:rsid w:val="007D4F4C"/>
    <w:rsid w:val="007D761B"/>
    <w:rsid w:val="007E14BD"/>
    <w:rsid w:val="007E49C0"/>
    <w:rsid w:val="007E653E"/>
    <w:rsid w:val="007E7072"/>
    <w:rsid w:val="007E7C4F"/>
    <w:rsid w:val="007F0F10"/>
    <w:rsid w:val="007F2943"/>
    <w:rsid w:val="007F3D54"/>
    <w:rsid w:val="007F5AD9"/>
    <w:rsid w:val="007F6D90"/>
    <w:rsid w:val="00800A2A"/>
    <w:rsid w:val="00801B7A"/>
    <w:rsid w:val="0080336C"/>
    <w:rsid w:val="0080502A"/>
    <w:rsid w:val="00806FF7"/>
    <w:rsid w:val="00807488"/>
    <w:rsid w:val="00810582"/>
    <w:rsid w:val="00810A94"/>
    <w:rsid w:val="00811FCD"/>
    <w:rsid w:val="0081345A"/>
    <w:rsid w:val="00813EE6"/>
    <w:rsid w:val="008145E3"/>
    <w:rsid w:val="0081484B"/>
    <w:rsid w:val="008161B9"/>
    <w:rsid w:val="00820505"/>
    <w:rsid w:val="008208A5"/>
    <w:rsid w:val="00823C5F"/>
    <w:rsid w:val="00824252"/>
    <w:rsid w:val="008265BE"/>
    <w:rsid w:val="00833992"/>
    <w:rsid w:val="00834D4D"/>
    <w:rsid w:val="0083695C"/>
    <w:rsid w:val="00842785"/>
    <w:rsid w:val="00844374"/>
    <w:rsid w:val="008451FB"/>
    <w:rsid w:val="00847433"/>
    <w:rsid w:val="008511E5"/>
    <w:rsid w:val="0085230D"/>
    <w:rsid w:val="00856809"/>
    <w:rsid w:val="00860690"/>
    <w:rsid w:val="0086259B"/>
    <w:rsid w:val="00862F53"/>
    <w:rsid w:val="008636DD"/>
    <w:rsid w:val="00863A9A"/>
    <w:rsid w:val="0086571B"/>
    <w:rsid w:val="00866361"/>
    <w:rsid w:val="00874427"/>
    <w:rsid w:val="00876CB7"/>
    <w:rsid w:val="008777AE"/>
    <w:rsid w:val="00882564"/>
    <w:rsid w:val="00882F72"/>
    <w:rsid w:val="00883327"/>
    <w:rsid w:val="008845BD"/>
    <w:rsid w:val="008853E7"/>
    <w:rsid w:val="00885EC6"/>
    <w:rsid w:val="00886853"/>
    <w:rsid w:val="00887234"/>
    <w:rsid w:val="0089041F"/>
    <w:rsid w:val="008922BE"/>
    <w:rsid w:val="008922E9"/>
    <w:rsid w:val="00896043"/>
    <w:rsid w:val="008A04FA"/>
    <w:rsid w:val="008A0D23"/>
    <w:rsid w:val="008A122C"/>
    <w:rsid w:val="008A159C"/>
    <w:rsid w:val="008A19C0"/>
    <w:rsid w:val="008A2331"/>
    <w:rsid w:val="008A66B3"/>
    <w:rsid w:val="008B1338"/>
    <w:rsid w:val="008B2FF2"/>
    <w:rsid w:val="008B30CE"/>
    <w:rsid w:val="008B3EBE"/>
    <w:rsid w:val="008B43A2"/>
    <w:rsid w:val="008B708E"/>
    <w:rsid w:val="008C7357"/>
    <w:rsid w:val="008D2991"/>
    <w:rsid w:val="008D5D06"/>
    <w:rsid w:val="008D6399"/>
    <w:rsid w:val="008D7B8F"/>
    <w:rsid w:val="008E12EA"/>
    <w:rsid w:val="008E29B3"/>
    <w:rsid w:val="008E312A"/>
    <w:rsid w:val="008E3C46"/>
    <w:rsid w:val="008E4301"/>
    <w:rsid w:val="008E6A4D"/>
    <w:rsid w:val="008F2208"/>
    <w:rsid w:val="008F34E1"/>
    <w:rsid w:val="008F782E"/>
    <w:rsid w:val="00901DB1"/>
    <w:rsid w:val="009050FF"/>
    <w:rsid w:val="009056A3"/>
    <w:rsid w:val="00907EAC"/>
    <w:rsid w:val="00910FE1"/>
    <w:rsid w:val="00920BA7"/>
    <w:rsid w:val="0092245A"/>
    <w:rsid w:val="009239F7"/>
    <w:rsid w:val="009256F0"/>
    <w:rsid w:val="00925B52"/>
    <w:rsid w:val="00926D5B"/>
    <w:rsid w:val="009301B9"/>
    <w:rsid w:val="00930CFC"/>
    <w:rsid w:val="00932952"/>
    <w:rsid w:val="00932B52"/>
    <w:rsid w:val="00932F52"/>
    <w:rsid w:val="009376A8"/>
    <w:rsid w:val="00937B4F"/>
    <w:rsid w:val="00942DB2"/>
    <w:rsid w:val="00946DB6"/>
    <w:rsid w:val="00947499"/>
    <w:rsid w:val="00950B47"/>
    <w:rsid w:val="00950B74"/>
    <w:rsid w:val="009575FD"/>
    <w:rsid w:val="009612A9"/>
    <w:rsid w:val="00961745"/>
    <w:rsid w:val="00961F06"/>
    <w:rsid w:val="009677BC"/>
    <w:rsid w:val="00970707"/>
    <w:rsid w:val="00970A7E"/>
    <w:rsid w:val="009713DB"/>
    <w:rsid w:val="00971B4E"/>
    <w:rsid w:val="009725E1"/>
    <w:rsid w:val="0097290B"/>
    <w:rsid w:val="00973336"/>
    <w:rsid w:val="00975A3A"/>
    <w:rsid w:val="00976E6B"/>
    <w:rsid w:val="00976EF4"/>
    <w:rsid w:val="0098041D"/>
    <w:rsid w:val="009817EA"/>
    <w:rsid w:val="009830B3"/>
    <w:rsid w:val="0098350D"/>
    <w:rsid w:val="00983E67"/>
    <w:rsid w:val="00985197"/>
    <w:rsid w:val="00985204"/>
    <w:rsid w:val="00985CD1"/>
    <w:rsid w:val="00990AA8"/>
    <w:rsid w:val="0099218E"/>
    <w:rsid w:val="00992D61"/>
    <w:rsid w:val="00993F3F"/>
    <w:rsid w:val="00994995"/>
    <w:rsid w:val="00996A39"/>
    <w:rsid w:val="00997025"/>
    <w:rsid w:val="009A2018"/>
    <w:rsid w:val="009A212E"/>
    <w:rsid w:val="009A4502"/>
    <w:rsid w:val="009A4895"/>
    <w:rsid w:val="009A4ECA"/>
    <w:rsid w:val="009A56B2"/>
    <w:rsid w:val="009A5DCA"/>
    <w:rsid w:val="009A795F"/>
    <w:rsid w:val="009B0649"/>
    <w:rsid w:val="009B1C8F"/>
    <w:rsid w:val="009B4188"/>
    <w:rsid w:val="009B43D0"/>
    <w:rsid w:val="009C2BCC"/>
    <w:rsid w:val="009C3333"/>
    <w:rsid w:val="009C4199"/>
    <w:rsid w:val="009D2E8B"/>
    <w:rsid w:val="009D4483"/>
    <w:rsid w:val="009D5A72"/>
    <w:rsid w:val="009D5D0F"/>
    <w:rsid w:val="009D68B3"/>
    <w:rsid w:val="009D76D1"/>
    <w:rsid w:val="009D7ADC"/>
    <w:rsid w:val="009E1303"/>
    <w:rsid w:val="009E7151"/>
    <w:rsid w:val="009F2B37"/>
    <w:rsid w:val="009F3876"/>
    <w:rsid w:val="009F4A7E"/>
    <w:rsid w:val="009F717C"/>
    <w:rsid w:val="00A04411"/>
    <w:rsid w:val="00A0774C"/>
    <w:rsid w:val="00A149BA"/>
    <w:rsid w:val="00A16790"/>
    <w:rsid w:val="00A20122"/>
    <w:rsid w:val="00A20FCE"/>
    <w:rsid w:val="00A2130E"/>
    <w:rsid w:val="00A2259D"/>
    <w:rsid w:val="00A23ACD"/>
    <w:rsid w:val="00A26378"/>
    <w:rsid w:val="00A270BD"/>
    <w:rsid w:val="00A361D4"/>
    <w:rsid w:val="00A417E0"/>
    <w:rsid w:val="00A419E4"/>
    <w:rsid w:val="00A42D9B"/>
    <w:rsid w:val="00A43550"/>
    <w:rsid w:val="00A44D21"/>
    <w:rsid w:val="00A45D20"/>
    <w:rsid w:val="00A4682B"/>
    <w:rsid w:val="00A51BCB"/>
    <w:rsid w:val="00A5465D"/>
    <w:rsid w:val="00A55EA1"/>
    <w:rsid w:val="00A600A0"/>
    <w:rsid w:val="00A60831"/>
    <w:rsid w:val="00A614E3"/>
    <w:rsid w:val="00A656A7"/>
    <w:rsid w:val="00A6737C"/>
    <w:rsid w:val="00A67742"/>
    <w:rsid w:val="00A71EB3"/>
    <w:rsid w:val="00A74057"/>
    <w:rsid w:val="00A818FD"/>
    <w:rsid w:val="00A82825"/>
    <w:rsid w:val="00A82C45"/>
    <w:rsid w:val="00A83D15"/>
    <w:rsid w:val="00A85F88"/>
    <w:rsid w:val="00A87CE2"/>
    <w:rsid w:val="00A92F8E"/>
    <w:rsid w:val="00A93931"/>
    <w:rsid w:val="00A9628F"/>
    <w:rsid w:val="00A96512"/>
    <w:rsid w:val="00A96E90"/>
    <w:rsid w:val="00AA1536"/>
    <w:rsid w:val="00AA529C"/>
    <w:rsid w:val="00AA61C9"/>
    <w:rsid w:val="00AB1AC4"/>
    <w:rsid w:val="00AB22AA"/>
    <w:rsid w:val="00AB6787"/>
    <w:rsid w:val="00AB7ED6"/>
    <w:rsid w:val="00AC020E"/>
    <w:rsid w:val="00AC1869"/>
    <w:rsid w:val="00AC18D5"/>
    <w:rsid w:val="00AC4869"/>
    <w:rsid w:val="00AC5235"/>
    <w:rsid w:val="00AC5A34"/>
    <w:rsid w:val="00AC771D"/>
    <w:rsid w:val="00AD2318"/>
    <w:rsid w:val="00AD2C73"/>
    <w:rsid w:val="00AD36E0"/>
    <w:rsid w:val="00AD45AC"/>
    <w:rsid w:val="00AD543B"/>
    <w:rsid w:val="00AE1527"/>
    <w:rsid w:val="00AE387F"/>
    <w:rsid w:val="00AE440B"/>
    <w:rsid w:val="00AE654E"/>
    <w:rsid w:val="00AE7F1F"/>
    <w:rsid w:val="00AF3A06"/>
    <w:rsid w:val="00B00779"/>
    <w:rsid w:val="00B011AE"/>
    <w:rsid w:val="00B01999"/>
    <w:rsid w:val="00B0582D"/>
    <w:rsid w:val="00B1663F"/>
    <w:rsid w:val="00B169EB"/>
    <w:rsid w:val="00B16A79"/>
    <w:rsid w:val="00B17B37"/>
    <w:rsid w:val="00B229F1"/>
    <w:rsid w:val="00B22A4F"/>
    <w:rsid w:val="00B24810"/>
    <w:rsid w:val="00B24BF3"/>
    <w:rsid w:val="00B25903"/>
    <w:rsid w:val="00B30B21"/>
    <w:rsid w:val="00B32495"/>
    <w:rsid w:val="00B330A9"/>
    <w:rsid w:val="00B37817"/>
    <w:rsid w:val="00B42C9D"/>
    <w:rsid w:val="00B43716"/>
    <w:rsid w:val="00B441AC"/>
    <w:rsid w:val="00B44226"/>
    <w:rsid w:val="00B45FD9"/>
    <w:rsid w:val="00B5156A"/>
    <w:rsid w:val="00B52A79"/>
    <w:rsid w:val="00B53493"/>
    <w:rsid w:val="00B539A1"/>
    <w:rsid w:val="00B60471"/>
    <w:rsid w:val="00B61517"/>
    <w:rsid w:val="00B61FDD"/>
    <w:rsid w:val="00B6262C"/>
    <w:rsid w:val="00B67618"/>
    <w:rsid w:val="00B722CC"/>
    <w:rsid w:val="00B7541A"/>
    <w:rsid w:val="00B7694A"/>
    <w:rsid w:val="00B7743F"/>
    <w:rsid w:val="00B80085"/>
    <w:rsid w:val="00B80275"/>
    <w:rsid w:val="00B82244"/>
    <w:rsid w:val="00B83DE7"/>
    <w:rsid w:val="00B84DC1"/>
    <w:rsid w:val="00B85166"/>
    <w:rsid w:val="00B85713"/>
    <w:rsid w:val="00B87E09"/>
    <w:rsid w:val="00B9038D"/>
    <w:rsid w:val="00B9104A"/>
    <w:rsid w:val="00B91DE2"/>
    <w:rsid w:val="00B95988"/>
    <w:rsid w:val="00B97796"/>
    <w:rsid w:val="00B97CCC"/>
    <w:rsid w:val="00BA534E"/>
    <w:rsid w:val="00BA739C"/>
    <w:rsid w:val="00BB1D0D"/>
    <w:rsid w:val="00BB3AB8"/>
    <w:rsid w:val="00BB4546"/>
    <w:rsid w:val="00BB5A5B"/>
    <w:rsid w:val="00BB5FB0"/>
    <w:rsid w:val="00BB7673"/>
    <w:rsid w:val="00BC09CF"/>
    <w:rsid w:val="00BC0A9E"/>
    <w:rsid w:val="00BC0BC3"/>
    <w:rsid w:val="00BC0E57"/>
    <w:rsid w:val="00BC1162"/>
    <w:rsid w:val="00BC22EC"/>
    <w:rsid w:val="00BC3B2B"/>
    <w:rsid w:val="00BC3F7F"/>
    <w:rsid w:val="00BC5588"/>
    <w:rsid w:val="00BC628A"/>
    <w:rsid w:val="00BC635F"/>
    <w:rsid w:val="00BD10EC"/>
    <w:rsid w:val="00BD2326"/>
    <w:rsid w:val="00BD47C1"/>
    <w:rsid w:val="00BD5C2D"/>
    <w:rsid w:val="00BD62A4"/>
    <w:rsid w:val="00BD66F6"/>
    <w:rsid w:val="00BD6B4E"/>
    <w:rsid w:val="00BD7538"/>
    <w:rsid w:val="00BE0F88"/>
    <w:rsid w:val="00BE16F6"/>
    <w:rsid w:val="00BE55D5"/>
    <w:rsid w:val="00BE5F88"/>
    <w:rsid w:val="00BE607E"/>
    <w:rsid w:val="00BE6E78"/>
    <w:rsid w:val="00BE715B"/>
    <w:rsid w:val="00BF1178"/>
    <w:rsid w:val="00BF17AF"/>
    <w:rsid w:val="00BF1F8C"/>
    <w:rsid w:val="00BF3156"/>
    <w:rsid w:val="00C02735"/>
    <w:rsid w:val="00C03606"/>
    <w:rsid w:val="00C07331"/>
    <w:rsid w:val="00C11792"/>
    <w:rsid w:val="00C12153"/>
    <w:rsid w:val="00C12C21"/>
    <w:rsid w:val="00C13116"/>
    <w:rsid w:val="00C13E71"/>
    <w:rsid w:val="00C164B2"/>
    <w:rsid w:val="00C164D5"/>
    <w:rsid w:val="00C1797B"/>
    <w:rsid w:val="00C17C79"/>
    <w:rsid w:val="00C2044A"/>
    <w:rsid w:val="00C22A6C"/>
    <w:rsid w:val="00C2515B"/>
    <w:rsid w:val="00C2590D"/>
    <w:rsid w:val="00C26ADC"/>
    <w:rsid w:val="00C272DA"/>
    <w:rsid w:val="00C27B49"/>
    <w:rsid w:val="00C27F99"/>
    <w:rsid w:val="00C3535F"/>
    <w:rsid w:val="00C4152B"/>
    <w:rsid w:val="00C416F3"/>
    <w:rsid w:val="00C41F5F"/>
    <w:rsid w:val="00C42E10"/>
    <w:rsid w:val="00C46BF7"/>
    <w:rsid w:val="00C516E8"/>
    <w:rsid w:val="00C540E3"/>
    <w:rsid w:val="00C56364"/>
    <w:rsid w:val="00C62F19"/>
    <w:rsid w:val="00C630AB"/>
    <w:rsid w:val="00C637F4"/>
    <w:rsid w:val="00C65820"/>
    <w:rsid w:val="00C675D7"/>
    <w:rsid w:val="00C71EEC"/>
    <w:rsid w:val="00C730C5"/>
    <w:rsid w:val="00C73B77"/>
    <w:rsid w:val="00C7444B"/>
    <w:rsid w:val="00C77D87"/>
    <w:rsid w:val="00CA0B31"/>
    <w:rsid w:val="00CA1386"/>
    <w:rsid w:val="00CA1A68"/>
    <w:rsid w:val="00CA3964"/>
    <w:rsid w:val="00CB03DC"/>
    <w:rsid w:val="00CB24D3"/>
    <w:rsid w:val="00CB4CFC"/>
    <w:rsid w:val="00CB4E21"/>
    <w:rsid w:val="00CB558D"/>
    <w:rsid w:val="00CB62BA"/>
    <w:rsid w:val="00CC1B62"/>
    <w:rsid w:val="00CC3708"/>
    <w:rsid w:val="00CC383B"/>
    <w:rsid w:val="00CC4DF4"/>
    <w:rsid w:val="00CD0CE4"/>
    <w:rsid w:val="00CD27BB"/>
    <w:rsid w:val="00CD5010"/>
    <w:rsid w:val="00CE4AC9"/>
    <w:rsid w:val="00CE4EB6"/>
    <w:rsid w:val="00CF1694"/>
    <w:rsid w:val="00CF3F7B"/>
    <w:rsid w:val="00CF5CF1"/>
    <w:rsid w:val="00D04CA7"/>
    <w:rsid w:val="00D07733"/>
    <w:rsid w:val="00D07BAF"/>
    <w:rsid w:val="00D128D3"/>
    <w:rsid w:val="00D13676"/>
    <w:rsid w:val="00D153A0"/>
    <w:rsid w:val="00D175C1"/>
    <w:rsid w:val="00D20E7A"/>
    <w:rsid w:val="00D217ED"/>
    <w:rsid w:val="00D27060"/>
    <w:rsid w:val="00D314B5"/>
    <w:rsid w:val="00D3153C"/>
    <w:rsid w:val="00D3174B"/>
    <w:rsid w:val="00D33FD3"/>
    <w:rsid w:val="00D34661"/>
    <w:rsid w:val="00D460BD"/>
    <w:rsid w:val="00D4683F"/>
    <w:rsid w:val="00D50B82"/>
    <w:rsid w:val="00D50D59"/>
    <w:rsid w:val="00D514B1"/>
    <w:rsid w:val="00D52D8B"/>
    <w:rsid w:val="00D533E8"/>
    <w:rsid w:val="00D53961"/>
    <w:rsid w:val="00D559B5"/>
    <w:rsid w:val="00D55D66"/>
    <w:rsid w:val="00D57406"/>
    <w:rsid w:val="00D60C84"/>
    <w:rsid w:val="00D60DA2"/>
    <w:rsid w:val="00D67F6D"/>
    <w:rsid w:val="00D7058A"/>
    <w:rsid w:val="00D705B1"/>
    <w:rsid w:val="00D708BC"/>
    <w:rsid w:val="00D713E6"/>
    <w:rsid w:val="00D750E0"/>
    <w:rsid w:val="00D75552"/>
    <w:rsid w:val="00D80506"/>
    <w:rsid w:val="00D81830"/>
    <w:rsid w:val="00D81E73"/>
    <w:rsid w:val="00D83791"/>
    <w:rsid w:val="00D87606"/>
    <w:rsid w:val="00D9172B"/>
    <w:rsid w:val="00D917F0"/>
    <w:rsid w:val="00D94459"/>
    <w:rsid w:val="00D96771"/>
    <w:rsid w:val="00D975B6"/>
    <w:rsid w:val="00DA04CA"/>
    <w:rsid w:val="00DA3831"/>
    <w:rsid w:val="00DA397D"/>
    <w:rsid w:val="00DA3F6E"/>
    <w:rsid w:val="00DA6112"/>
    <w:rsid w:val="00DA7C33"/>
    <w:rsid w:val="00DB1AF9"/>
    <w:rsid w:val="00DB38A6"/>
    <w:rsid w:val="00DB5937"/>
    <w:rsid w:val="00DC15B4"/>
    <w:rsid w:val="00DD0BBE"/>
    <w:rsid w:val="00DD1239"/>
    <w:rsid w:val="00DD1D18"/>
    <w:rsid w:val="00DD3D40"/>
    <w:rsid w:val="00DD4C64"/>
    <w:rsid w:val="00DD4F30"/>
    <w:rsid w:val="00DD571C"/>
    <w:rsid w:val="00DE2D08"/>
    <w:rsid w:val="00DE4A7E"/>
    <w:rsid w:val="00DE5B4F"/>
    <w:rsid w:val="00DF1E8D"/>
    <w:rsid w:val="00DF2E41"/>
    <w:rsid w:val="00DF3850"/>
    <w:rsid w:val="00DF541C"/>
    <w:rsid w:val="00DF5B17"/>
    <w:rsid w:val="00DF783E"/>
    <w:rsid w:val="00E00BF5"/>
    <w:rsid w:val="00E01BB2"/>
    <w:rsid w:val="00E01BBA"/>
    <w:rsid w:val="00E025CE"/>
    <w:rsid w:val="00E0676C"/>
    <w:rsid w:val="00E100D1"/>
    <w:rsid w:val="00E125AA"/>
    <w:rsid w:val="00E127FF"/>
    <w:rsid w:val="00E141DF"/>
    <w:rsid w:val="00E1516D"/>
    <w:rsid w:val="00E169C7"/>
    <w:rsid w:val="00E172D5"/>
    <w:rsid w:val="00E214CD"/>
    <w:rsid w:val="00E21596"/>
    <w:rsid w:val="00E21AB1"/>
    <w:rsid w:val="00E23FAA"/>
    <w:rsid w:val="00E3052C"/>
    <w:rsid w:val="00E30B7D"/>
    <w:rsid w:val="00E32628"/>
    <w:rsid w:val="00E33E83"/>
    <w:rsid w:val="00E34BA5"/>
    <w:rsid w:val="00E36106"/>
    <w:rsid w:val="00E366F8"/>
    <w:rsid w:val="00E37072"/>
    <w:rsid w:val="00E373C0"/>
    <w:rsid w:val="00E375CF"/>
    <w:rsid w:val="00E37BF9"/>
    <w:rsid w:val="00E43E78"/>
    <w:rsid w:val="00E44AD0"/>
    <w:rsid w:val="00E46DED"/>
    <w:rsid w:val="00E474C0"/>
    <w:rsid w:val="00E47B6B"/>
    <w:rsid w:val="00E546F3"/>
    <w:rsid w:val="00E54F00"/>
    <w:rsid w:val="00E56694"/>
    <w:rsid w:val="00E56E96"/>
    <w:rsid w:val="00E6139A"/>
    <w:rsid w:val="00E62EC6"/>
    <w:rsid w:val="00E661F3"/>
    <w:rsid w:val="00E672E6"/>
    <w:rsid w:val="00E74FCF"/>
    <w:rsid w:val="00E76BEA"/>
    <w:rsid w:val="00E80B43"/>
    <w:rsid w:val="00E926F5"/>
    <w:rsid w:val="00E92D57"/>
    <w:rsid w:val="00E93E18"/>
    <w:rsid w:val="00E95F28"/>
    <w:rsid w:val="00E96006"/>
    <w:rsid w:val="00EA0EB6"/>
    <w:rsid w:val="00EA2456"/>
    <w:rsid w:val="00EA77AB"/>
    <w:rsid w:val="00EB0E44"/>
    <w:rsid w:val="00EB4BD1"/>
    <w:rsid w:val="00EB4CAE"/>
    <w:rsid w:val="00EB742E"/>
    <w:rsid w:val="00EC47D6"/>
    <w:rsid w:val="00EC702B"/>
    <w:rsid w:val="00ED115B"/>
    <w:rsid w:val="00ED232C"/>
    <w:rsid w:val="00ED7CD7"/>
    <w:rsid w:val="00EE2A45"/>
    <w:rsid w:val="00EE363F"/>
    <w:rsid w:val="00EE6AFC"/>
    <w:rsid w:val="00EE7743"/>
    <w:rsid w:val="00EF01D1"/>
    <w:rsid w:val="00EF1025"/>
    <w:rsid w:val="00EF104B"/>
    <w:rsid w:val="00EF1C2B"/>
    <w:rsid w:val="00EF2656"/>
    <w:rsid w:val="00EF2957"/>
    <w:rsid w:val="00EF5669"/>
    <w:rsid w:val="00EF66D3"/>
    <w:rsid w:val="00F01A22"/>
    <w:rsid w:val="00F0565E"/>
    <w:rsid w:val="00F065B3"/>
    <w:rsid w:val="00F10FBA"/>
    <w:rsid w:val="00F14035"/>
    <w:rsid w:val="00F16546"/>
    <w:rsid w:val="00F16F60"/>
    <w:rsid w:val="00F20679"/>
    <w:rsid w:val="00F22A0C"/>
    <w:rsid w:val="00F22FE0"/>
    <w:rsid w:val="00F26FF9"/>
    <w:rsid w:val="00F321B1"/>
    <w:rsid w:val="00F33151"/>
    <w:rsid w:val="00F3553D"/>
    <w:rsid w:val="00F35B40"/>
    <w:rsid w:val="00F4136B"/>
    <w:rsid w:val="00F413DC"/>
    <w:rsid w:val="00F433BB"/>
    <w:rsid w:val="00F456C4"/>
    <w:rsid w:val="00F46D5E"/>
    <w:rsid w:val="00F46EEE"/>
    <w:rsid w:val="00F6259F"/>
    <w:rsid w:val="00F63D88"/>
    <w:rsid w:val="00F6446A"/>
    <w:rsid w:val="00F675F9"/>
    <w:rsid w:val="00F70144"/>
    <w:rsid w:val="00F71DE3"/>
    <w:rsid w:val="00F735B1"/>
    <w:rsid w:val="00F739C3"/>
    <w:rsid w:val="00F74FE9"/>
    <w:rsid w:val="00F80CAA"/>
    <w:rsid w:val="00F80DE2"/>
    <w:rsid w:val="00F81B98"/>
    <w:rsid w:val="00F81FC0"/>
    <w:rsid w:val="00F9016A"/>
    <w:rsid w:val="00F9082E"/>
    <w:rsid w:val="00F91A7B"/>
    <w:rsid w:val="00F95E08"/>
    <w:rsid w:val="00F96C5D"/>
    <w:rsid w:val="00F96DE3"/>
    <w:rsid w:val="00FA7C03"/>
    <w:rsid w:val="00FB3F87"/>
    <w:rsid w:val="00FB47C8"/>
    <w:rsid w:val="00FB48BD"/>
    <w:rsid w:val="00FC5656"/>
    <w:rsid w:val="00FD071C"/>
    <w:rsid w:val="00FD0763"/>
    <w:rsid w:val="00FD0ADC"/>
    <w:rsid w:val="00FD1BB6"/>
    <w:rsid w:val="00FD242C"/>
    <w:rsid w:val="00FD3DE6"/>
    <w:rsid w:val="00FD40AC"/>
    <w:rsid w:val="00FD4A17"/>
    <w:rsid w:val="00FD58F8"/>
    <w:rsid w:val="00FD7068"/>
    <w:rsid w:val="00FE1595"/>
    <w:rsid w:val="00FE186E"/>
    <w:rsid w:val="00FE4633"/>
    <w:rsid w:val="00FE4964"/>
    <w:rsid w:val="00FE4B90"/>
    <w:rsid w:val="00FE7D2A"/>
    <w:rsid w:val="00FF4527"/>
    <w:rsid w:val="00FF7D66"/>
    <w:rsid w:val="40BC5454"/>
    <w:rsid w:val="43AD2EA3"/>
    <w:rsid w:val="4FDF06A4"/>
    <w:rsid w:val="6199AEA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1"/>
    <o:shapelayout v:ext="edit">
      <o:idmap v:ext="edit" data="1"/>
    </o:shapelayout>
  </w:shapeDefaults>
  <w:decimalSymbol w:val="."/>
  <w:listSeparator w:val=","/>
  <w14:docId w14:val="4421D6DB"/>
  <w15:docId w15:val="{4D1FC4D9-9B6D-4F93-855D-C303AF4EC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lsdException w:name="heading 1" w:uiPriority="9"/>
    <w:lsdException w:name="heading 2" w:semiHidden="1" w:uiPriority="0"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1C264F"/>
    <w:rPr>
      <w:rFonts w:asciiTheme="majorHAnsi" w:hAnsiTheme="majorHAnsi"/>
    </w:rPr>
  </w:style>
  <w:style w:type="paragraph" w:styleId="Heading1">
    <w:name w:val="heading 1"/>
    <w:basedOn w:val="Normal"/>
    <w:next w:val="Normal"/>
    <w:link w:val="Heading1Char"/>
    <w:uiPriority w:val="9"/>
    <w:rsid w:val="009F717C"/>
    <w:pPr>
      <w:pBdr>
        <w:top w:val="single" w:sz="4" w:space="1" w:color="auto"/>
        <w:bottom w:val="single" w:sz="18" w:space="1" w:color="auto"/>
      </w:pBdr>
      <w:spacing w:before="100" w:beforeAutospacing="1" w:after="0" w:line="240" w:lineRule="auto"/>
      <w:outlineLvl w:val="0"/>
    </w:pPr>
    <w:rPr>
      <w:rFonts w:ascii="Segoe UI" w:eastAsia="Times New Roman" w:hAnsi="Segoe UI" w:cs="Verdana"/>
      <w:b/>
      <w:color w:val="000000"/>
      <w:sz w:val="44"/>
      <w:szCs w:val="44"/>
    </w:rPr>
  </w:style>
  <w:style w:type="paragraph" w:styleId="Heading2">
    <w:name w:val="heading 2"/>
    <w:basedOn w:val="Normal"/>
    <w:next w:val="Normal"/>
    <w:link w:val="Heading2Char"/>
    <w:unhideWhenUsed/>
    <w:rsid w:val="009F717C"/>
    <w:pPr>
      <w:keepNext/>
      <w:pageBreakBefore/>
      <w:pBdr>
        <w:bottom w:val="single" w:sz="4" w:space="1" w:color="333399"/>
      </w:pBdr>
      <w:spacing w:before="480" w:after="240" w:line="240" w:lineRule="auto"/>
      <w:ind w:right="144"/>
      <w:outlineLvl w:val="1"/>
    </w:pPr>
    <w:rPr>
      <w:rFonts w:ascii="Segoe UI" w:eastAsia="MS Mincho" w:hAnsi="Segoe UI" w:cs="Arial"/>
      <w:bCs/>
      <w:color w:val="4F81BD" w:themeColor="accent1"/>
      <w:sz w:val="40"/>
      <w:szCs w:val="40"/>
    </w:rPr>
  </w:style>
  <w:style w:type="paragraph" w:styleId="Heading3">
    <w:name w:val="heading 3"/>
    <w:basedOn w:val="Normal"/>
    <w:next w:val="Normal"/>
    <w:link w:val="Heading3Char"/>
    <w:uiPriority w:val="9"/>
    <w:unhideWhenUsed/>
    <w:rsid w:val="00B9104A"/>
    <w:pPr>
      <w:keepNext/>
      <w:keepLines/>
      <w:spacing w:after="240"/>
      <w:outlineLvl w:val="2"/>
    </w:pPr>
    <w:rPr>
      <w:rFonts w:ascii="Segoe UI" w:eastAsia="Calibri" w:hAnsi="Segoe UI" w:cs="Segoe UI"/>
      <w:b/>
      <w:bCs/>
      <w:color w:val="000000" w:themeColor="text1"/>
      <w:sz w:val="32"/>
      <w:szCs w:val="32"/>
    </w:rPr>
  </w:style>
  <w:style w:type="paragraph" w:styleId="Heading4">
    <w:name w:val="heading 4"/>
    <w:basedOn w:val="Normal"/>
    <w:next w:val="Normal"/>
    <w:link w:val="Heading4Char"/>
    <w:uiPriority w:val="9"/>
    <w:unhideWhenUsed/>
    <w:rsid w:val="00B9104A"/>
    <w:pPr>
      <w:keepNext/>
      <w:spacing w:after="60"/>
      <w:ind w:right="144"/>
      <w:outlineLvl w:val="3"/>
    </w:pPr>
    <w:rPr>
      <w:rFonts w:ascii="Segoe UI" w:eastAsia="Calibri" w:hAnsi="Segoe UI" w:cs="Times New Roman"/>
      <w:b/>
      <w:sz w:val="28"/>
      <w:szCs w:val="32"/>
    </w:rPr>
  </w:style>
  <w:style w:type="paragraph" w:styleId="Heading6">
    <w:name w:val="heading 6"/>
    <w:basedOn w:val="Normal"/>
    <w:next w:val="Normal"/>
    <w:link w:val="Heading6Char"/>
    <w:uiPriority w:val="9"/>
    <w:unhideWhenUsed/>
    <w:rsid w:val="009F717C"/>
    <w:pPr>
      <w:keepNext/>
      <w:spacing w:after="0" w:line="240" w:lineRule="auto"/>
      <w:ind w:right="144"/>
      <w:outlineLvl w:val="5"/>
    </w:pPr>
    <w:rPr>
      <w:rFonts w:ascii="Segoe UI" w:eastAsia="Calibri" w:hAnsi="Segoe UI" w:cs="Times New Roman"/>
      <w:b/>
      <w:i/>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F717C"/>
    <w:rPr>
      <w:color w:val="808080"/>
    </w:rPr>
  </w:style>
  <w:style w:type="paragraph" w:styleId="BalloonText">
    <w:name w:val="Balloon Text"/>
    <w:basedOn w:val="Normal"/>
    <w:link w:val="BalloonTextChar"/>
    <w:uiPriority w:val="99"/>
    <w:semiHidden/>
    <w:unhideWhenUsed/>
    <w:rsid w:val="009F71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717C"/>
    <w:rPr>
      <w:rFonts w:ascii="Tahoma" w:hAnsi="Tahoma" w:cs="Tahoma"/>
      <w:sz w:val="16"/>
      <w:szCs w:val="16"/>
    </w:rPr>
  </w:style>
  <w:style w:type="character" w:customStyle="1" w:styleId="Heading1Char">
    <w:name w:val="Heading 1 Char"/>
    <w:basedOn w:val="DefaultParagraphFont"/>
    <w:link w:val="Heading1"/>
    <w:uiPriority w:val="9"/>
    <w:rsid w:val="009F717C"/>
    <w:rPr>
      <w:rFonts w:ascii="Segoe UI" w:eastAsia="Times New Roman" w:hAnsi="Segoe UI" w:cs="Verdana"/>
      <w:b/>
      <w:color w:val="000000"/>
      <w:sz w:val="44"/>
      <w:szCs w:val="44"/>
    </w:rPr>
  </w:style>
  <w:style w:type="paragraph" w:styleId="TOCHeading">
    <w:name w:val="TOC Heading"/>
    <w:basedOn w:val="Heading1"/>
    <w:next w:val="Normal"/>
    <w:uiPriority w:val="39"/>
    <w:unhideWhenUsed/>
    <w:qFormat/>
    <w:rsid w:val="009F717C"/>
    <w:pPr>
      <w:pBdr>
        <w:top w:val="none" w:sz="0" w:space="0" w:color="auto"/>
        <w:bottom w:val="none" w:sz="0" w:space="0" w:color="auto"/>
      </w:pBdr>
      <w:outlineLvl w:val="9"/>
    </w:pPr>
    <w:rPr>
      <w:rFonts w:eastAsiaTheme="majorEastAsia" w:cstheme="majorBidi"/>
      <w:bCs/>
      <w:color w:val="365F91" w:themeColor="accent1" w:themeShade="BF"/>
      <w:sz w:val="28"/>
      <w:szCs w:val="28"/>
    </w:rPr>
  </w:style>
  <w:style w:type="character" w:customStyle="1" w:styleId="Heading2Char">
    <w:name w:val="Heading 2 Char"/>
    <w:basedOn w:val="DefaultParagraphFont"/>
    <w:link w:val="Heading2"/>
    <w:rsid w:val="009F717C"/>
    <w:rPr>
      <w:rFonts w:ascii="Segoe UI" w:eastAsia="MS Mincho" w:hAnsi="Segoe UI" w:cs="Arial"/>
      <w:bCs/>
      <w:color w:val="4F81BD" w:themeColor="accent1"/>
      <w:sz w:val="40"/>
      <w:szCs w:val="40"/>
    </w:rPr>
  </w:style>
  <w:style w:type="character" w:customStyle="1" w:styleId="Heading6Char">
    <w:name w:val="Heading 6 Char"/>
    <w:basedOn w:val="DefaultParagraphFont"/>
    <w:link w:val="Heading6"/>
    <w:uiPriority w:val="9"/>
    <w:rsid w:val="009F717C"/>
    <w:rPr>
      <w:rFonts w:ascii="Segoe UI" w:eastAsia="Calibri" w:hAnsi="Segoe UI" w:cs="Times New Roman"/>
      <w:b/>
      <w:i/>
      <w:szCs w:val="25"/>
    </w:rPr>
  </w:style>
  <w:style w:type="paragraph" w:customStyle="1" w:styleId="Bullet">
    <w:name w:val="Bullet"/>
    <w:basedOn w:val="Normal"/>
    <w:link w:val="BulletChar"/>
    <w:rsid w:val="00B9104A"/>
    <w:pPr>
      <w:numPr>
        <w:numId w:val="1"/>
      </w:numPr>
      <w:spacing w:after="120"/>
      <w:ind w:right="144"/>
    </w:pPr>
  </w:style>
  <w:style w:type="character" w:customStyle="1" w:styleId="Heading4Char">
    <w:name w:val="Heading 4 Char"/>
    <w:basedOn w:val="DefaultParagraphFont"/>
    <w:link w:val="Heading4"/>
    <w:uiPriority w:val="9"/>
    <w:rsid w:val="00B9104A"/>
    <w:rPr>
      <w:rFonts w:ascii="Segoe UI" w:eastAsia="Calibri" w:hAnsi="Segoe UI" w:cs="Times New Roman"/>
      <w:b/>
      <w:sz w:val="28"/>
      <w:szCs w:val="32"/>
    </w:rPr>
  </w:style>
  <w:style w:type="character" w:customStyle="1" w:styleId="BulletChar">
    <w:name w:val="Bullet Char"/>
    <w:basedOn w:val="DefaultParagraphFont"/>
    <w:link w:val="Bullet"/>
    <w:rsid w:val="00B9104A"/>
    <w:rPr>
      <w:rFonts w:asciiTheme="majorHAnsi" w:hAnsiTheme="majorHAnsi"/>
    </w:rPr>
  </w:style>
  <w:style w:type="character" w:customStyle="1" w:styleId="Heading3Char">
    <w:name w:val="Heading 3 Char"/>
    <w:basedOn w:val="DefaultParagraphFont"/>
    <w:link w:val="Heading3"/>
    <w:uiPriority w:val="9"/>
    <w:rsid w:val="00B9104A"/>
    <w:rPr>
      <w:rFonts w:ascii="Segoe UI" w:eastAsia="Calibri" w:hAnsi="Segoe UI" w:cs="Segoe UI"/>
      <w:b/>
      <w:bCs/>
      <w:color w:val="000000" w:themeColor="text1"/>
      <w:sz w:val="32"/>
      <w:szCs w:val="32"/>
    </w:rPr>
  </w:style>
  <w:style w:type="paragraph" w:customStyle="1" w:styleId="High-levelsteps">
    <w:name w:val="High-level steps"/>
    <w:basedOn w:val="Normal"/>
    <w:link w:val="High-levelstepsChar"/>
    <w:rsid w:val="00B9104A"/>
    <w:pPr>
      <w:numPr>
        <w:numId w:val="2"/>
      </w:numPr>
      <w:spacing w:after="120"/>
      <w:ind w:left="864" w:right="144"/>
    </w:pPr>
    <w:rPr>
      <w:b/>
      <w:color w:val="000000"/>
    </w:rPr>
  </w:style>
  <w:style w:type="paragraph" w:customStyle="1" w:styleId="Granularsteps">
    <w:name w:val="Granular steps"/>
    <w:basedOn w:val="Normal"/>
    <w:link w:val="GranularstepsChar"/>
    <w:rsid w:val="00142287"/>
    <w:pPr>
      <w:numPr>
        <w:ilvl w:val="1"/>
        <w:numId w:val="2"/>
      </w:numPr>
      <w:spacing w:after="120"/>
      <w:ind w:right="144"/>
    </w:pPr>
    <w:rPr>
      <w:color w:val="000000"/>
    </w:rPr>
  </w:style>
  <w:style w:type="character" w:customStyle="1" w:styleId="High-levelstepsChar">
    <w:name w:val="High-level steps Char"/>
    <w:basedOn w:val="DefaultParagraphFont"/>
    <w:link w:val="High-levelsteps"/>
    <w:rsid w:val="00B9104A"/>
    <w:rPr>
      <w:rFonts w:asciiTheme="majorHAnsi" w:hAnsiTheme="majorHAnsi"/>
      <w:b/>
      <w:color w:val="000000"/>
    </w:rPr>
  </w:style>
  <w:style w:type="paragraph" w:customStyle="1" w:styleId="BulletIndent">
    <w:name w:val="Bullet Indent"/>
    <w:basedOn w:val="Bullet"/>
    <w:link w:val="BulletIndentChar"/>
    <w:rsid w:val="00B9104A"/>
    <w:pPr>
      <w:numPr>
        <w:numId w:val="3"/>
      </w:numPr>
    </w:pPr>
  </w:style>
  <w:style w:type="character" w:customStyle="1" w:styleId="GranularstepsChar">
    <w:name w:val="Granular steps Char"/>
    <w:basedOn w:val="DefaultParagraphFont"/>
    <w:link w:val="Granularsteps"/>
    <w:rsid w:val="00142287"/>
    <w:rPr>
      <w:rFonts w:asciiTheme="majorHAnsi" w:hAnsiTheme="majorHAnsi"/>
      <w:color w:val="000000"/>
    </w:rPr>
  </w:style>
  <w:style w:type="paragraph" w:customStyle="1" w:styleId="BulletIndentIndent">
    <w:name w:val="Bullet Indent Indent"/>
    <w:basedOn w:val="BulletIndent"/>
    <w:link w:val="BulletIndentIndentChar"/>
    <w:rsid w:val="00B24810"/>
    <w:pPr>
      <w:numPr>
        <w:numId w:val="4"/>
      </w:numPr>
    </w:pPr>
  </w:style>
  <w:style w:type="character" w:customStyle="1" w:styleId="BulletIndentChar">
    <w:name w:val="Bullet Indent Char"/>
    <w:basedOn w:val="BulletChar"/>
    <w:link w:val="BulletIndent"/>
    <w:rsid w:val="00B9104A"/>
    <w:rPr>
      <w:rFonts w:asciiTheme="majorHAnsi" w:hAnsiTheme="majorHAnsi"/>
    </w:rPr>
  </w:style>
  <w:style w:type="paragraph" w:customStyle="1" w:styleId="moregranularsteps">
    <w:name w:val="more granular steps"/>
    <w:basedOn w:val="Normal"/>
    <w:link w:val="moregranularstepsChar"/>
    <w:rsid w:val="006F21E1"/>
    <w:pPr>
      <w:numPr>
        <w:ilvl w:val="2"/>
        <w:numId w:val="2"/>
      </w:numPr>
      <w:spacing w:after="120"/>
      <w:ind w:left="2059" w:right="144" w:hanging="187"/>
    </w:pPr>
    <w:rPr>
      <w:color w:val="000000"/>
    </w:rPr>
  </w:style>
  <w:style w:type="character" w:customStyle="1" w:styleId="BulletIndentIndentChar">
    <w:name w:val="Bullet Indent Indent Char"/>
    <w:basedOn w:val="BulletIndentChar"/>
    <w:link w:val="BulletIndentIndent"/>
    <w:rsid w:val="00B24810"/>
    <w:rPr>
      <w:rFonts w:asciiTheme="majorHAnsi" w:hAnsiTheme="majorHAnsi"/>
    </w:rPr>
  </w:style>
  <w:style w:type="paragraph" w:customStyle="1" w:styleId="NotesCourse">
    <w:name w:val="Notes_Course"/>
    <w:basedOn w:val="Normal"/>
    <w:rsid w:val="006F21E1"/>
    <w:pPr>
      <w:spacing w:after="120" w:line="240" w:lineRule="auto"/>
      <w:ind w:left="144" w:right="144"/>
    </w:pPr>
    <w:rPr>
      <w:rFonts w:ascii="Segoe UI" w:eastAsia="Calibri" w:hAnsi="Segoe UI" w:cs="Times New Roman"/>
      <w:sz w:val="18"/>
      <w:szCs w:val="23"/>
    </w:rPr>
  </w:style>
  <w:style w:type="character" w:customStyle="1" w:styleId="moregranularstepsChar">
    <w:name w:val="more granular steps Char"/>
    <w:basedOn w:val="DefaultParagraphFont"/>
    <w:link w:val="moregranularsteps"/>
    <w:rsid w:val="006F21E1"/>
    <w:rPr>
      <w:rFonts w:asciiTheme="majorHAnsi" w:hAnsiTheme="majorHAnsi"/>
      <w:color w:val="000000"/>
    </w:rPr>
  </w:style>
  <w:style w:type="table" w:customStyle="1" w:styleId="TableGrid1">
    <w:name w:val="Table Grid1"/>
    <w:basedOn w:val="TableNormal"/>
    <w:next w:val="TableGrid"/>
    <w:uiPriority w:val="59"/>
    <w:rsid w:val="006F21E1"/>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59"/>
    <w:rsid w:val="006F21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rsid w:val="006F21E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Accent1">
    <w:name w:val="Medium Shading 2 Accent 1"/>
    <w:basedOn w:val="TableNormal"/>
    <w:uiPriority w:val="64"/>
    <w:rsid w:val="006F21E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rsid w:val="00AD36E0"/>
    <w:pPr>
      <w:spacing w:line="240" w:lineRule="auto"/>
      <w:jc w:val="center"/>
    </w:pPr>
    <w:rPr>
      <w:bCs/>
      <w:color w:val="1F497D" w:themeColor="text2"/>
      <w:sz w:val="18"/>
      <w:szCs w:val="18"/>
    </w:rPr>
  </w:style>
  <w:style w:type="paragraph" w:styleId="Header">
    <w:name w:val="header"/>
    <w:basedOn w:val="Normal"/>
    <w:link w:val="HeaderChar"/>
    <w:uiPriority w:val="99"/>
    <w:unhideWhenUsed/>
    <w:rsid w:val="006F21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21E1"/>
    <w:rPr>
      <w:rFonts w:asciiTheme="majorHAnsi" w:hAnsiTheme="majorHAnsi"/>
    </w:rPr>
  </w:style>
  <w:style w:type="paragraph" w:styleId="Footer">
    <w:name w:val="footer"/>
    <w:basedOn w:val="Normal"/>
    <w:link w:val="FooterChar"/>
    <w:uiPriority w:val="99"/>
    <w:unhideWhenUsed/>
    <w:rsid w:val="006F21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21E1"/>
    <w:rPr>
      <w:rFonts w:asciiTheme="majorHAnsi" w:hAnsiTheme="majorHAnsi"/>
    </w:rPr>
  </w:style>
  <w:style w:type="paragraph" w:styleId="TOC1">
    <w:name w:val="toc 1"/>
    <w:basedOn w:val="Normal"/>
    <w:next w:val="Normal"/>
    <w:autoRedefine/>
    <w:uiPriority w:val="39"/>
    <w:unhideWhenUsed/>
    <w:rsid w:val="00B24810"/>
    <w:pPr>
      <w:spacing w:before="120" w:after="0"/>
    </w:pPr>
    <w:rPr>
      <w:rFonts w:asciiTheme="minorHAnsi" w:hAnsiTheme="minorHAnsi"/>
      <w:b/>
      <w:sz w:val="24"/>
      <w:szCs w:val="24"/>
    </w:rPr>
  </w:style>
  <w:style w:type="paragraph" w:styleId="TOC2">
    <w:name w:val="toc 2"/>
    <w:basedOn w:val="Normal"/>
    <w:next w:val="Normal"/>
    <w:autoRedefine/>
    <w:uiPriority w:val="39"/>
    <w:unhideWhenUsed/>
    <w:rsid w:val="00B24810"/>
    <w:pPr>
      <w:spacing w:after="0"/>
      <w:ind w:left="220"/>
    </w:pPr>
    <w:rPr>
      <w:rFonts w:asciiTheme="minorHAnsi" w:hAnsiTheme="minorHAnsi"/>
      <w:b/>
    </w:rPr>
  </w:style>
  <w:style w:type="paragraph" w:styleId="TOC3">
    <w:name w:val="toc 3"/>
    <w:basedOn w:val="Normal"/>
    <w:next w:val="Normal"/>
    <w:autoRedefine/>
    <w:uiPriority w:val="39"/>
    <w:unhideWhenUsed/>
    <w:rsid w:val="00B24810"/>
    <w:pPr>
      <w:spacing w:after="0"/>
      <w:ind w:left="440"/>
    </w:pPr>
    <w:rPr>
      <w:rFonts w:asciiTheme="minorHAnsi" w:hAnsiTheme="minorHAnsi"/>
    </w:rPr>
  </w:style>
  <w:style w:type="character" w:styleId="Hyperlink">
    <w:name w:val="Hyperlink"/>
    <w:basedOn w:val="DefaultParagraphFont"/>
    <w:uiPriority w:val="99"/>
    <w:unhideWhenUsed/>
    <w:rsid w:val="00B24810"/>
    <w:rPr>
      <w:color w:val="0000FF" w:themeColor="hyperlink"/>
      <w:u w:val="single"/>
    </w:rPr>
  </w:style>
  <w:style w:type="paragraph" w:styleId="ListParagraph">
    <w:name w:val="List Paragraph"/>
    <w:basedOn w:val="Normal"/>
    <w:link w:val="ListParagraphChar"/>
    <w:uiPriority w:val="34"/>
    <w:qFormat/>
    <w:rsid w:val="00142287"/>
    <w:pPr>
      <w:ind w:left="720"/>
      <w:contextualSpacing/>
    </w:pPr>
  </w:style>
  <w:style w:type="paragraph" w:customStyle="1" w:styleId="Code">
    <w:name w:val="Code"/>
    <w:basedOn w:val="Normal"/>
    <w:link w:val="CodeChar"/>
    <w:rsid w:val="00CE4EB6"/>
    <w:pPr>
      <w:shd w:val="clear" w:color="auto" w:fill="D9D9D9" w:themeFill="background1" w:themeFillShade="D9"/>
      <w:ind w:left="1440"/>
    </w:pPr>
    <w:rPr>
      <w:rFonts w:ascii="Consolas" w:hAnsi="Consolas" w:cs="Consolas"/>
    </w:rPr>
  </w:style>
  <w:style w:type="character" w:customStyle="1" w:styleId="CodeChar">
    <w:name w:val="Code Char"/>
    <w:basedOn w:val="DefaultParagraphFont"/>
    <w:link w:val="Code"/>
    <w:rsid w:val="00CE4EB6"/>
    <w:rPr>
      <w:rFonts w:ascii="Consolas" w:hAnsi="Consolas" w:cs="Consolas"/>
      <w:shd w:val="clear" w:color="auto" w:fill="D9D9D9" w:themeFill="background1" w:themeFillShade="D9"/>
    </w:rPr>
  </w:style>
  <w:style w:type="character" w:styleId="CommentReference">
    <w:name w:val="annotation reference"/>
    <w:basedOn w:val="DefaultParagraphFont"/>
    <w:uiPriority w:val="99"/>
    <w:semiHidden/>
    <w:unhideWhenUsed/>
    <w:rsid w:val="00361B37"/>
    <w:rPr>
      <w:sz w:val="16"/>
      <w:szCs w:val="16"/>
    </w:rPr>
  </w:style>
  <w:style w:type="paragraph" w:styleId="CommentText">
    <w:name w:val="annotation text"/>
    <w:basedOn w:val="Normal"/>
    <w:link w:val="CommentTextChar"/>
    <w:uiPriority w:val="99"/>
    <w:unhideWhenUsed/>
    <w:rsid w:val="00361B37"/>
    <w:pPr>
      <w:spacing w:line="240" w:lineRule="auto"/>
    </w:pPr>
    <w:rPr>
      <w:sz w:val="20"/>
      <w:szCs w:val="20"/>
    </w:rPr>
  </w:style>
  <w:style w:type="character" w:customStyle="1" w:styleId="CommentTextChar">
    <w:name w:val="Comment Text Char"/>
    <w:basedOn w:val="DefaultParagraphFont"/>
    <w:link w:val="CommentText"/>
    <w:uiPriority w:val="99"/>
    <w:rsid w:val="00361B37"/>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361B37"/>
    <w:rPr>
      <w:b/>
      <w:bCs/>
    </w:rPr>
  </w:style>
  <w:style w:type="character" w:customStyle="1" w:styleId="CommentSubjectChar">
    <w:name w:val="Comment Subject Char"/>
    <w:basedOn w:val="CommentTextChar"/>
    <w:link w:val="CommentSubject"/>
    <w:uiPriority w:val="99"/>
    <w:semiHidden/>
    <w:rsid w:val="00361B37"/>
    <w:rPr>
      <w:rFonts w:asciiTheme="majorHAnsi" w:hAnsiTheme="majorHAnsi"/>
      <w:b/>
      <w:bCs/>
      <w:sz w:val="20"/>
      <w:szCs w:val="20"/>
    </w:rPr>
  </w:style>
  <w:style w:type="paragraph" w:customStyle="1" w:styleId="IndentedListParagraph">
    <w:name w:val="Indented List Paragraph"/>
    <w:basedOn w:val="ListParagraph"/>
    <w:link w:val="IndentedListParagraphChar"/>
    <w:rsid w:val="00F74FE9"/>
    <w:pPr>
      <w:tabs>
        <w:tab w:val="left" w:pos="1440"/>
      </w:tabs>
      <w:ind w:left="1440"/>
    </w:pPr>
  </w:style>
  <w:style w:type="character" w:customStyle="1" w:styleId="ListParagraphChar">
    <w:name w:val="List Paragraph Char"/>
    <w:basedOn w:val="DefaultParagraphFont"/>
    <w:link w:val="ListParagraph"/>
    <w:uiPriority w:val="34"/>
    <w:rsid w:val="00F74FE9"/>
    <w:rPr>
      <w:rFonts w:asciiTheme="majorHAnsi" w:hAnsiTheme="majorHAnsi"/>
    </w:rPr>
  </w:style>
  <w:style w:type="character" w:customStyle="1" w:styleId="IndentedListParagraphChar">
    <w:name w:val="Indented List Paragraph Char"/>
    <w:basedOn w:val="ListParagraphChar"/>
    <w:link w:val="IndentedListParagraph"/>
    <w:rsid w:val="00F74FE9"/>
    <w:rPr>
      <w:rFonts w:asciiTheme="majorHAnsi" w:hAnsiTheme="majorHAnsi"/>
    </w:rPr>
  </w:style>
  <w:style w:type="paragraph" w:styleId="Revision">
    <w:name w:val="Revision"/>
    <w:hidden/>
    <w:uiPriority w:val="99"/>
    <w:semiHidden/>
    <w:rsid w:val="006576A5"/>
    <w:pPr>
      <w:spacing w:after="0" w:line="240" w:lineRule="auto"/>
    </w:pPr>
    <w:rPr>
      <w:rFonts w:asciiTheme="majorHAnsi" w:hAnsiTheme="majorHAnsi"/>
    </w:rPr>
  </w:style>
  <w:style w:type="paragraph" w:styleId="NoSpacing">
    <w:name w:val="No Spacing"/>
    <w:uiPriority w:val="1"/>
    <w:rsid w:val="00E661F3"/>
    <w:pPr>
      <w:spacing w:after="0" w:line="240" w:lineRule="auto"/>
    </w:pPr>
    <w:rPr>
      <w:rFonts w:asciiTheme="majorHAnsi" w:hAnsiTheme="majorHAnsi"/>
    </w:rPr>
  </w:style>
  <w:style w:type="character" w:styleId="FollowedHyperlink">
    <w:name w:val="FollowedHyperlink"/>
    <w:basedOn w:val="DefaultParagraphFont"/>
    <w:uiPriority w:val="99"/>
    <w:semiHidden/>
    <w:unhideWhenUsed/>
    <w:rsid w:val="00E661F3"/>
    <w:rPr>
      <w:color w:val="800080" w:themeColor="followedHyperlink"/>
      <w:u w:val="single"/>
    </w:rPr>
  </w:style>
  <w:style w:type="paragraph" w:customStyle="1" w:styleId="LabTitle">
    <w:name w:val="Lab Title"/>
    <w:basedOn w:val="Heading2"/>
    <w:link w:val="LabTitleChar"/>
    <w:qFormat/>
    <w:rsid w:val="00B00779"/>
  </w:style>
  <w:style w:type="paragraph" w:customStyle="1" w:styleId="IgnoredText">
    <w:name w:val="Ignored Text"/>
    <w:basedOn w:val="Heading3"/>
    <w:link w:val="IgnoredTextChar"/>
    <w:qFormat/>
    <w:rsid w:val="003044E0"/>
    <w:rPr>
      <w:b w:val="0"/>
      <w:color w:val="808080" w:themeColor="background1" w:themeShade="80"/>
      <w:sz w:val="22"/>
    </w:rPr>
  </w:style>
  <w:style w:type="character" w:customStyle="1" w:styleId="LabTitleChar">
    <w:name w:val="Lab Title Char"/>
    <w:basedOn w:val="DefaultParagraphFont"/>
    <w:link w:val="LabTitle"/>
    <w:rsid w:val="00B00779"/>
    <w:rPr>
      <w:rFonts w:ascii="Segoe UI" w:eastAsia="MS Mincho" w:hAnsi="Segoe UI" w:cs="Arial"/>
      <w:bCs/>
      <w:color w:val="4F81BD" w:themeColor="accent1"/>
      <w:sz w:val="40"/>
      <w:szCs w:val="40"/>
    </w:rPr>
  </w:style>
  <w:style w:type="paragraph" w:customStyle="1" w:styleId="TaskHeading">
    <w:name w:val="Task Heading"/>
    <w:basedOn w:val="Heading4"/>
    <w:link w:val="TaskHeadingChar"/>
    <w:qFormat/>
    <w:rsid w:val="00B00779"/>
  </w:style>
  <w:style w:type="character" w:customStyle="1" w:styleId="IgnoredTextChar">
    <w:name w:val="Ignored Text Char"/>
    <w:basedOn w:val="Heading3Char"/>
    <w:link w:val="IgnoredText"/>
    <w:rsid w:val="003044E0"/>
    <w:rPr>
      <w:rFonts w:ascii="Segoe UI" w:eastAsia="Calibri" w:hAnsi="Segoe UI" w:cs="Segoe UI"/>
      <w:b w:val="0"/>
      <w:bCs/>
      <w:color w:val="808080" w:themeColor="background1" w:themeShade="80"/>
      <w:sz w:val="32"/>
      <w:szCs w:val="32"/>
    </w:rPr>
  </w:style>
  <w:style w:type="paragraph" w:customStyle="1" w:styleId="TaskName">
    <w:name w:val="Task Name"/>
    <w:basedOn w:val="TaskDetail"/>
    <w:link w:val="TaskNameChar"/>
    <w:qFormat/>
    <w:rsid w:val="003044E0"/>
    <w:pPr>
      <w:numPr>
        <w:numId w:val="11"/>
      </w:numPr>
    </w:pPr>
    <w:rPr>
      <w:b/>
    </w:rPr>
  </w:style>
  <w:style w:type="character" w:customStyle="1" w:styleId="TaskHeadingChar">
    <w:name w:val="Task Heading Char"/>
    <w:basedOn w:val="Heading4Char"/>
    <w:link w:val="TaskHeading"/>
    <w:rsid w:val="00B00779"/>
    <w:rPr>
      <w:rFonts w:ascii="Segoe UI" w:eastAsia="Calibri" w:hAnsi="Segoe UI" w:cs="Times New Roman"/>
      <w:b/>
      <w:sz w:val="28"/>
      <w:szCs w:val="32"/>
    </w:rPr>
  </w:style>
  <w:style w:type="paragraph" w:customStyle="1" w:styleId="TaskDetail">
    <w:name w:val="Task Detail"/>
    <w:basedOn w:val="Granularsteps"/>
    <w:link w:val="TaskDetailChar"/>
    <w:qFormat/>
    <w:rsid w:val="003044E0"/>
    <w:pPr>
      <w:numPr>
        <w:ilvl w:val="0"/>
        <w:numId w:val="0"/>
      </w:numPr>
      <w:ind w:left="1350"/>
    </w:pPr>
  </w:style>
  <w:style w:type="character" w:customStyle="1" w:styleId="TaskNameChar">
    <w:name w:val="Task Name Char"/>
    <w:basedOn w:val="TaskHeadingChar"/>
    <w:link w:val="TaskName"/>
    <w:rsid w:val="003044E0"/>
    <w:rPr>
      <w:rFonts w:asciiTheme="majorHAnsi" w:eastAsia="Calibri" w:hAnsiTheme="majorHAnsi" w:cs="Times New Roman"/>
      <w:b/>
      <w:color w:val="000000"/>
      <w:sz w:val="28"/>
      <w:szCs w:val="32"/>
    </w:rPr>
  </w:style>
  <w:style w:type="paragraph" w:customStyle="1" w:styleId="ExerciseScenerio">
    <w:name w:val="Exercise Scenerio"/>
    <w:basedOn w:val="Normal"/>
    <w:link w:val="ExerciseScenerioChar"/>
    <w:qFormat/>
    <w:rsid w:val="00B00779"/>
  </w:style>
  <w:style w:type="character" w:customStyle="1" w:styleId="TaskDetailChar">
    <w:name w:val="Task Detail Char"/>
    <w:basedOn w:val="TaskNameChar"/>
    <w:link w:val="TaskDetail"/>
    <w:rsid w:val="003044E0"/>
    <w:rPr>
      <w:rFonts w:asciiTheme="majorHAnsi" w:eastAsia="Calibri" w:hAnsiTheme="majorHAnsi" w:cs="Times New Roman"/>
      <w:b w:val="0"/>
      <w:color w:val="000000"/>
      <w:sz w:val="28"/>
      <w:szCs w:val="32"/>
    </w:rPr>
  </w:style>
  <w:style w:type="paragraph" w:customStyle="1" w:styleId="Note">
    <w:name w:val="Note"/>
    <w:basedOn w:val="Normal"/>
    <w:link w:val="NoteChar"/>
    <w:qFormat/>
    <w:rsid w:val="00B00779"/>
  </w:style>
  <w:style w:type="character" w:customStyle="1" w:styleId="ExerciseScenerioChar">
    <w:name w:val="Exercise Scenerio Char"/>
    <w:basedOn w:val="DefaultParagraphFont"/>
    <w:link w:val="ExerciseScenerio"/>
    <w:rsid w:val="00B00779"/>
    <w:rPr>
      <w:rFonts w:asciiTheme="majorHAnsi" w:hAnsiTheme="majorHAnsi"/>
    </w:rPr>
  </w:style>
  <w:style w:type="paragraph" w:customStyle="1" w:styleId="Alert">
    <w:name w:val="Alert"/>
    <w:basedOn w:val="Granularsteps"/>
    <w:link w:val="AlertChar"/>
    <w:qFormat/>
    <w:rsid w:val="00F10FBA"/>
    <w:pPr>
      <w:numPr>
        <w:ilvl w:val="0"/>
        <w:numId w:val="0"/>
      </w:numPr>
      <w:pBdr>
        <w:top w:val="single" w:sz="4" w:space="1" w:color="auto" w:shadow="1"/>
        <w:left w:val="single" w:sz="4" w:space="4" w:color="auto" w:shadow="1"/>
        <w:bottom w:val="single" w:sz="4" w:space="1" w:color="auto" w:shadow="1"/>
        <w:right w:val="single" w:sz="4" w:space="4" w:color="auto" w:shadow="1"/>
      </w:pBdr>
      <w:shd w:val="clear" w:color="auto" w:fill="FFCC66"/>
      <w:ind w:left="1440" w:right="0"/>
    </w:pPr>
  </w:style>
  <w:style w:type="character" w:customStyle="1" w:styleId="NoteChar">
    <w:name w:val="Note Char"/>
    <w:basedOn w:val="High-levelstepsChar"/>
    <w:link w:val="Note"/>
    <w:rsid w:val="00B00779"/>
    <w:rPr>
      <w:rFonts w:asciiTheme="majorHAnsi" w:hAnsiTheme="majorHAnsi"/>
      <w:b w:val="0"/>
      <w:color w:val="000000"/>
    </w:rPr>
  </w:style>
  <w:style w:type="paragraph" w:customStyle="1" w:styleId="CompletionMessage">
    <w:name w:val="Completion Message"/>
    <w:basedOn w:val="Normal"/>
    <w:link w:val="CompletionMessageChar"/>
    <w:qFormat/>
    <w:rsid w:val="00B00779"/>
    <w:rPr>
      <w:i/>
      <w:sz w:val="24"/>
    </w:rPr>
  </w:style>
  <w:style w:type="character" w:customStyle="1" w:styleId="AlertChar">
    <w:name w:val="Alert Char"/>
    <w:basedOn w:val="NoteChar"/>
    <w:link w:val="Alert"/>
    <w:rsid w:val="00F10FBA"/>
    <w:rPr>
      <w:rFonts w:asciiTheme="majorHAnsi" w:hAnsiTheme="majorHAnsi"/>
      <w:b w:val="0"/>
      <w:color w:val="000000"/>
      <w:shd w:val="clear" w:color="auto" w:fill="FFCC66"/>
    </w:rPr>
  </w:style>
  <w:style w:type="paragraph" w:customStyle="1" w:styleId="Idea">
    <w:name w:val="Idea"/>
    <w:basedOn w:val="Normal"/>
    <w:link w:val="IdeaChar"/>
    <w:qFormat/>
    <w:rsid w:val="00F10FBA"/>
    <w:pPr>
      <w:pBdr>
        <w:top w:val="single" w:sz="4" w:space="1" w:color="000000" w:themeColor="text1" w:shadow="1"/>
        <w:left w:val="single" w:sz="4" w:space="4" w:color="000000" w:themeColor="text1" w:shadow="1"/>
        <w:bottom w:val="single" w:sz="4" w:space="1" w:color="000000" w:themeColor="text1" w:shadow="1"/>
        <w:right w:val="single" w:sz="4" w:space="4" w:color="000000" w:themeColor="text1" w:shadow="1"/>
      </w:pBdr>
      <w:shd w:val="clear" w:color="auto" w:fill="DBE5F1" w:themeFill="accent1" w:themeFillTint="33"/>
      <w:ind w:left="1440"/>
    </w:pPr>
    <w:rPr>
      <w:rFonts w:ascii="Segoe UI" w:eastAsia="Calibri" w:hAnsi="Segoe UI" w:cs="Times New Roman"/>
      <w:szCs w:val="23"/>
      <w14:textOutline w14:w="9525" w14:cap="rnd" w14:cmpd="sng" w14:algn="ctr">
        <w14:noFill/>
        <w14:prstDash w14:val="solid"/>
        <w14:bevel/>
      </w14:textOutline>
    </w:rPr>
  </w:style>
  <w:style w:type="character" w:customStyle="1" w:styleId="CompletionMessageChar">
    <w:name w:val="Completion Message Char"/>
    <w:basedOn w:val="DefaultParagraphFont"/>
    <w:link w:val="CompletionMessage"/>
    <w:rsid w:val="00B00779"/>
    <w:rPr>
      <w:rFonts w:asciiTheme="majorHAnsi" w:hAnsiTheme="majorHAnsi"/>
      <w:i/>
      <w:sz w:val="24"/>
    </w:rPr>
  </w:style>
  <w:style w:type="paragraph" w:customStyle="1" w:styleId="ExerciseHeading">
    <w:name w:val="Exercise Heading"/>
    <w:basedOn w:val="Heading3"/>
    <w:link w:val="ExerciseHeadingChar"/>
    <w:qFormat/>
    <w:rsid w:val="003044E0"/>
  </w:style>
  <w:style w:type="character" w:customStyle="1" w:styleId="IdeaChar">
    <w:name w:val="Idea Char"/>
    <w:basedOn w:val="DefaultParagraphFont"/>
    <w:link w:val="Idea"/>
    <w:rsid w:val="00F10FBA"/>
    <w:rPr>
      <w:rFonts w:ascii="Segoe UI" w:eastAsia="Calibri" w:hAnsi="Segoe UI" w:cs="Times New Roman"/>
      <w:szCs w:val="23"/>
      <w:shd w:val="clear" w:color="auto" w:fill="DBE5F1" w:themeFill="accent1" w:themeFillTint="33"/>
      <w14:textOutline w14:w="9525" w14:cap="rnd" w14:cmpd="sng" w14:algn="ctr">
        <w14:noFill/>
        <w14:prstDash w14:val="solid"/>
        <w14:bevel/>
      </w14:textOutline>
    </w:rPr>
  </w:style>
  <w:style w:type="character" w:customStyle="1" w:styleId="ExerciseHeadingChar">
    <w:name w:val="Exercise Heading Char"/>
    <w:basedOn w:val="Heading3Char"/>
    <w:link w:val="ExerciseHeading"/>
    <w:rsid w:val="003044E0"/>
    <w:rPr>
      <w:rFonts w:ascii="Segoe UI" w:eastAsia="Calibri" w:hAnsi="Segoe UI" w:cs="Segoe UI"/>
      <w:b/>
      <w:bCs/>
      <w:color w:val="000000" w:themeColor="text1"/>
      <w:sz w:val="32"/>
      <w:szCs w:val="32"/>
    </w:rPr>
  </w:style>
  <w:style w:type="paragraph" w:styleId="DocumentMap">
    <w:name w:val="Document Map"/>
    <w:basedOn w:val="Normal"/>
    <w:link w:val="DocumentMapChar"/>
    <w:uiPriority w:val="99"/>
    <w:semiHidden/>
    <w:unhideWhenUsed/>
    <w:rsid w:val="00F26FF9"/>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F26FF9"/>
    <w:rPr>
      <w:rFonts w:ascii="Times New Roman" w:hAnsi="Times New Roman" w:cs="Times New Roman"/>
      <w:sz w:val="24"/>
      <w:szCs w:val="24"/>
    </w:rPr>
  </w:style>
  <w:style w:type="paragraph" w:styleId="TOC4">
    <w:name w:val="toc 4"/>
    <w:basedOn w:val="Normal"/>
    <w:next w:val="Normal"/>
    <w:autoRedefine/>
    <w:uiPriority w:val="39"/>
    <w:semiHidden/>
    <w:unhideWhenUsed/>
    <w:rsid w:val="00504ABF"/>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504ABF"/>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504ABF"/>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504ABF"/>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504ABF"/>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504ABF"/>
    <w:pPr>
      <w:spacing w:after="0"/>
      <w:ind w:left="1760"/>
    </w:pPr>
    <w:rPr>
      <w:rFonts w:asciiTheme="minorHAnsi" w:hAnsiTheme="minorHAnsi"/>
      <w:sz w:val="20"/>
      <w:szCs w:val="20"/>
    </w:rPr>
  </w:style>
  <w:style w:type="character" w:customStyle="1" w:styleId="normaltextrun">
    <w:name w:val="normaltextrun"/>
    <w:basedOn w:val="DefaultParagraphFont"/>
    <w:rsid w:val="00FB48BD"/>
  </w:style>
  <w:style w:type="character" w:customStyle="1" w:styleId="findhit">
    <w:name w:val="findhit"/>
    <w:basedOn w:val="DefaultParagraphFont"/>
    <w:rsid w:val="00FB48BD"/>
  </w:style>
  <w:style w:type="character" w:customStyle="1" w:styleId="spellingerror">
    <w:name w:val="spellingerror"/>
    <w:basedOn w:val="DefaultParagraphFont"/>
    <w:rsid w:val="00FB48BD"/>
  </w:style>
  <w:style w:type="character" w:customStyle="1" w:styleId="contextualspellingandgrammarerror">
    <w:name w:val="contextualspellingandgrammarerror"/>
    <w:basedOn w:val="DefaultParagraphFont"/>
    <w:rsid w:val="00FB48BD"/>
  </w:style>
  <w:style w:type="character" w:styleId="UnresolvedMention">
    <w:name w:val="Unresolved Mention"/>
    <w:basedOn w:val="DefaultParagraphFont"/>
    <w:uiPriority w:val="99"/>
    <w:rsid w:val="00B0582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159200">
      <w:bodyDiv w:val="1"/>
      <w:marLeft w:val="0"/>
      <w:marRight w:val="0"/>
      <w:marTop w:val="0"/>
      <w:marBottom w:val="0"/>
      <w:divBdr>
        <w:top w:val="none" w:sz="0" w:space="0" w:color="auto"/>
        <w:left w:val="none" w:sz="0" w:space="0" w:color="auto"/>
        <w:bottom w:val="none" w:sz="0" w:space="0" w:color="auto"/>
        <w:right w:val="none" w:sz="0" w:space="0" w:color="auto"/>
      </w:divBdr>
    </w:div>
    <w:div w:id="469055274">
      <w:bodyDiv w:val="1"/>
      <w:marLeft w:val="0"/>
      <w:marRight w:val="0"/>
      <w:marTop w:val="0"/>
      <w:marBottom w:val="0"/>
      <w:divBdr>
        <w:top w:val="none" w:sz="0" w:space="0" w:color="auto"/>
        <w:left w:val="none" w:sz="0" w:space="0" w:color="auto"/>
        <w:bottom w:val="none" w:sz="0" w:space="0" w:color="auto"/>
        <w:right w:val="none" w:sz="0" w:space="0" w:color="auto"/>
      </w:divBdr>
    </w:div>
    <w:div w:id="473106625">
      <w:bodyDiv w:val="1"/>
      <w:marLeft w:val="0"/>
      <w:marRight w:val="0"/>
      <w:marTop w:val="0"/>
      <w:marBottom w:val="0"/>
      <w:divBdr>
        <w:top w:val="none" w:sz="0" w:space="0" w:color="auto"/>
        <w:left w:val="none" w:sz="0" w:space="0" w:color="auto"/>
        <w:bottom w:val="none" w:sz="0" w:space="0" w:color="auto"/>
        <w:right w:val="none" w:sz="0" w:space="0" w:color="auto"/>
      </w:divBdr>
    </w:div>
    <w:div w:id="743261204">
      <w:bodyDiv w:val="1"/>
      <w:marLeft w:val="0"/>
      <w:marRight w:val="0"/>
      <w:marTop w:val="0"/>
      <w:marBottom w:val="0"/>
      <w:divBdr>
        <w:top w:val="none" w:sz="0" w:space="0" w:color="auto"/>
        <w:left w:val="none" w:sz="0" w:space="0" w:color="auto"/>
        <w:bottom w:val="none" w:sz="0" w:space="0" w:color="auto"/>
        <w:right w:val="none" w:sz="0" w:space="0" w:color="auto"/>
      </w:divBdr>
    </w:div>
    <w:div w:id="1062095623">
      <w:bodyDiv w:val="1"/>
      <w:marLeft w:val="0"/>
      <w:marRight w:val="0"/>
      <w:marTop w:val="0"/>
      <w:marBottom w:val="0"/>
      <w:divBdr>
        <w:top w:val="none" w:sz="0" w:space="0" w:color="auto"/>
        <w:left w:val="none" w:sz="0" w:space="0" w:color="auto"/>
        <w:bottom w:val="none" w:sz="0" w:space="0" w:color="auto"/>
        <w:right w:val="none" w:sz="0" w:space="0" w:color="auto"/>
      </w:divBdr>
    </w:div>
    <w:div w:id="1094017340">
      <w:bodyDiv w:val="1"/>
      <w:marLeft w:val="0"/>
      <w:marRight w:val="0"/>
      <w:marTop w:val="0"/>
      <w:marBottom w:val="0"/>
      <w:divBdr>
        <w:top w:val="none" w:sz="0" w:space="0" w:color="auto"/>
        <w:left w:val="none" w:sz="0" w:space="0" w:color="auto"/>
        <w:bottom w:val="none" w:sz="0" w:space="0" w:color="auto"/>
        <w:right w:val="none" w:sz="0" w:space="0" w:color="auto"/>
      </w:divBdr>
      <w:divsChild>
        <w:div w:id="217908909">
          <w:marLeft w:val="533"/>
          <w:marRight w:val="0"/>
          <w:marTop w:val="125"/>
          <w:marBottom w:val="0"/>
          <w:divBdr>
            <w:top w:val="none" w:sz="0" w:space="0" w:color="auto"/>
            <w:left w:val="none" w:sz="0" w:space="0" w:color="auto"/>
            <w:bottom w:val="none" w:sz="0" w:space="0" w:color="auto"/>
            <w:right w:val="none" w:sz="0" w:space="0" w:color="auto"/>
          </w:divBdr>
        </w:div>
        <w:div w:id="373774433">
          <w:marLeft w:val="533"/>
          <w:marRight w:val="0"/>
          <w:marTop w:val="125"/>
          <w:marBottom w:val="0"/>
          <w:divBdr>
            <w:top w:val="none" w:sz="0" w:space="0" w:color="auto"/>
            <w:left w:val="none" w:sz="0" w:space="0" w:color="auto"/>
            <w:bottom w:val="none" w:sz="0" w:space="0" w:color="auto"/>
            <w:right w:val="none" w:sz="0" w:space="0" w:color="auto"/>
          </w:divBdr>
        </w:div>
        <w:div w:id="557135231">
          <w:marLeft w:val="533"/>
          <w:marRight w:val="0"/>
          <w:marTop w:val="125"/>
          <w:marBottom w:val="0"/>
          <w:divBdr>
            <w:top w:val="none" w:sz="0" w:space="0" w:color="auto"/>
            <w:left w:val="none" w:sz="0" w:space="0" w:color="auto"/>
            <w:bottom w:val="none" w:sz="0" w:space="0" w:color="auto"/>
            <w:right w:val="none" w:sz="0" w:space="0" w:color="auto"/>
          </w:divBdr>
        </w:div>
        <w:div w:id="1048144675">
          <w:marLeft w:val="533"/>
          <w:marRight w:val="0"/>
          <w:marTop w:val="125"/>
          <w:marBottom w:val="0"/>
          <w:divBdr>
            <w:top w:val="none" w:sz="0" w:space="0" w:color="auto"/>
            <w:left w:val="none" w:sz="0" w:space="0" w:color="auto"/>
            <w:bottom w:val="none" w:sz="0" w:space="0" w:color="auto"/>
            <w:right w:val="none" w:sz="0" w:space="0" w:color="auto"/>
          </w:divBdr>
        </w:div>
        <w:div w:id="1972713591">
          <w:marLeft w:val="533"/>
          <w:marRight w:val="0"/>
          <w:marTop w:val="125"/>
          <w:marBottom w:val="0"/>
          <w:divBdr>
            <w:top w:val="none" w:sz="0" w:space="0" w:color="auto"/>
            <w:left w:val="none" w:sz="0" w:space="0" w:color="auto"/>
            <w:bottom w:val="none" w:sz="0" w:space="0" w:color="auto"/>
            <w:right w:val="none" w:sz="0" w:space="0" w:color="auto"/>
          </w:divBdr>
        </w:div>
      </w:divsChild>
    </w:div>
    <w:div w:id="1098066200">
      <w:bodyDiv w:val="1"/>
      <w:marLeft w:val="0"/>
      <w:marRight w:val="0"/>
      <w:marTop w:val="0"/>
      <w:marBottom w:val="0"/>
      <w:divBdr>
        <w:top w:val="none" w:sz="0" w:space="0" w:color="auto"/>
        <w:left w:val="none" w:sz="0" w:space="0" w:color="auto"/>
        <w:bottom w:val="none" w:sz="0" w:space="0" w:color="auto"/>
        <w:right w:val="none" w:sz="0" w:space="0" w:color="auto"/>
      </w:divBdr>
    </w:div>
    <w:div w:id="1212770894">
      <w:bodyDiv w:val="1"/>
      <w:marLeft w:val="0"/>
      <w:marRight w:val="0"/>
      <w:marTop w:val="0"/>
      <w:marBottom w:val="0"/>
      <w:divBdr>
        <w:top w:val="none" w:sz="0" w:space="0" w:color="auto"/>
        <w:left w:val="none" w:sz="0" w:space="0" w:color="auto"/>
        <w:bottom w:val="none" w:sz="0" w:space="0" w:color="auto"/>
        <w:right w:val="none" w:sz="0" w:space="0" w:color="auto"/>
      </w:divBdr>
    </w:div>
    <w:div w:id="1233154450">
      <w:bodyDiv w:val="1"/>
      <w:marLeft w:val="0"/>
      <w:marRight w:val="0"/>
      <w:marTop w:val="0"/>
      <w:marBottom w:val="0"/>
      <w:divBdr>
        <w:top w:val="none" w:sz="0" w:space="0" w:color="auto"/>
        <w:left w:val="none" w:sz="0" w:space="0" w:color="auto"/>
        <w:bottom w:val="none" w:sz="0" w:space="0" w:color="auto"/>
        <w:right w:val="none" w:sz="0" w:space="0" w:color="auto"/>
      </w:divBdr>
    </w:div>
    <w:div w:id="1296908283">
      <w:bodyDiv w:val="1"/>
      <w:marLeft w:val="0"/>
      <w:marRight w:val="0"/>
      <w:marTop w:val="0"/>
      <w:marBottom w:val="0"/>
      <w:divBdr>
        <w:top w:val="none" w:sz="0" w:space="0" w:color="auto"/>
        <w:left w:val="none" w:sz="0" w:space="0" w:color="auto"/>
        <w:bottom w:val="none" w:sz="0" w:space="0" w:color="auto"/>
        <w:right w:val="none" w:sz="0" w:space="0" w:color="auto"/>
      </w:divBdr>
    </w:div>
    <w:div w:id="1534537769">
      <w:bodyDiv w:val="1"/>
      <w:marLeft w:val="0"/>
      <w:marRight w:val="0"/>
      <w:marTop w:val="0"/>
      <w:marBottom w:val="0"/>
      <w:divBdr>
        <w:top w:val="none" w:sz="0" w:space="0" w:color="auto"/>
        <w:left w:val="none" w:sz="0" w:space="0" w:color="auto"/>
        <w:bottom w:val="none" w:sz="0" w:space="0" w:color="auto"/>
        <w:right w:val="none" w:sz="0" w:space="0" w:color="auto"/>
      </w:divBdr>
    </w:div>
    <w:div w:id="1820804135">
      <w:bodyDiv w:val="1"/>
      <w:marLeft w:val="0"/>
      <w:marRight w:val="0"/>
      <w:marTop w:val="0"/>
      <w:marBottom w:val="0"/>
      <w:divBdr>
        <w:top w:val="none" w:sz="0" w:space="0" w:color="auto"/>
        <w:left w:val="none" w:sz="0" w:space="0" w:color="auto"/>
        <w:bottom w:val="none" w:sz="0" w:space="0" w:color="auto"/>
        <w:right w:val="none" w:sz="0" w:space="0" w:color="auto"/>
      </w:divBdr>
    </w:div>
    <w:div w:id="1914385948">
      <w:bodyDiv w:val="1"/>
      <w:marLeft w:val="0"/>
      <w:marRight w:val="0"/>
      <w:marTop w:val="0"/>
      <w:marBottom w:val="0"/>
      <w:divBdr>
        <w:top w:val="none" w:sz="0" w:space="0" w:color="auto"/>
        <w:left w:val="none" w:sz="0" w:space="0" w:color="auto"/>
        <w:bottom w:val="none" w:sz="0" w:space="0" w:color="auto"/>
        <w:right w:val="none" w:sz="0" w:space="0" w:color="auto"/>
      </w:divBdr>
    </w:div>
    <w:div w:id="2088501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msdn.microsoft.com/library/ms268871.aspx"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image" Target="media/image157.png"/><Relationship Id="rId170" Type="http://schemas.openxmlformats.org/officeDocument/2006/relationships/image" Target="media/image152.png"/><Relationship Id="rId191"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customXml" Target="../customXml/item5.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png"/><Relationship Id="rId165" Type="http://schemas.openxmlformats.org/officeDocument/2006/relationships/hyperlink" Target="https://marketplace.visualstudio.com/items?itemName=ms.vss-plans" TargetMode="External"/><Relationship Id="rId181" Type="http://schemas.openxmlformats.org/officeDocument/2006/relationships/hyperlink" Target="https://docs.microsoft.com/en-us/vsts/release-notes/" TargetMode="External"/><Relationship Id="rId186"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6.png"/><Relationship Id="rId85" Type="http://schemas.openxmlformats.org/officeDocument/2006/relationships/image" Target="media/image69.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3.png"/><Relationship Id="rId176" Type="http://schemas.openxmlformats.org/officeDocument/2006/relationships/image" Target="media/image158.png"/><Relationship Id="rId12" Type="http://schemas.openxmlformats.org/officeDocument/2006/relationships/hyperlink" Target="https://www.visualstudio.com/team-services/" TargetMode="External"/><Relationship Id="rId17" Type="http://schemas.openxmlformats.org/officeDocument/2006/relationships/image" Target="media/image4.png"/><Relationship Id="rId33" Type="http://schemas.openxmlformats.org/officeDocument/2006/relationships/hyperlink" Target="https://docs.microsoft.com/en-us/vsts/work/work-items/guidance/choose-process"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8.png"/><Relationship Id="rId182" Type="http://schemas.openxmlformats.org/officeDocument/2006/relationships/hyperlink" Target="https://visualstudio.uservoice.com/forums/330519-visual-studio-team-services" TargetMode="External"/><Relationship Id="rId187"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msdn.microsoft.com/en-us/library/dd293534.aspx" TargetMode="External"/><Relationship Id="rId86" Type="http://schemas.openxmlformats.org/officeDocument/2006/relationships/hyperlink" Target="https://phosizzle-cat.visualstudio.com/" TargetMode="External"/><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9.png"/><Relationship Id="rId172" Type="http://schemas.openxmlformats.org/officeDocument/2006/relationships/image" Target="media/image154.png"/><Relationship Id="rId13" Type="http://schemas.openxmlformats.org/officeDocument/2006/relationships/hyperlink" Target="https://www.visualstudio.com/team-services/"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footer" Target="footer3.xml"/><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5.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header" Target="header2.xml"/><Relationship Id="rId189"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79" Type="http://schemas.openxmlformats.org/officeDocument/2006/relationships/image" Target="media/image161.png"/><Relationship Id="rId190" Type="http://schemas.microsoft.com/office/2011/relationships/people" Target="people.xm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1.png"/><Relationship Id="rId18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LOD_Lab_Conversion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dlc_DocId xmlns="230e9df3-be65-4c73-a93b-d1236ebd677e">CPS089-49926902-65</_dlc_DocId>
    <_dlc_DocIdUrl xmlns="230e9df3-be65-4c73-a93b-d1236ebd677e">
      <Url>https://microsoft-files.sharepoint.com/teams/CampusProjectSites089/hahzsakosd/ipdev/_layouts/15/DocIdRedir.aspx?ID=CPS089-49926902-65</Url>
      <Description>CPS089-49926902-65</Description>
    </_dlc_DocIdUrl>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E374DBE600D1042BB171018FFA28773" ma:contentTypeVersion="5" ma:contentTypeDescription="Create a new document." ma:contentTypeScope="" ma:versionID="99b9d4243d0c666080a162e4f700b420">
  <xsd:schema xmlns:xsd="http://www.w3.org/2001/XMLSchema" xmlns:xs="http://www.w3.org/2001/XMLSchema" xmlns:p="http://schemas.microsoft.com/office/2006/metadata/properties" xmlns:ns2="230e9df3-be65-4c73-a93b-d1236ebd677e" xmlns:ns3="8a5fa141-ffab-4068-a2eb-aea252c8130e" targetNamespace="http://schemas.microsoft.com/office/2006/metadata/properties" ma:root="true" ma:fieldsID="66eb73fc2e4367b650caaf3708a8f156" ns2:_="" ns3:_="">
    <xsd:import namespace="230e9df3-be65-4c73-a93b-d1236ebd677e"/>
    <xsd:import namespace="8a5fa141-ffab-4068-a2eb-aea252c8130e"/>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8a5fa141-ffab-4068-a2eb-aea252c8130e"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BFCD96-E8AA-4B32-B2E2-32A697B1E4BD}">
  <ds:schemaRefs>
    <ds:schemaRef ds:uri="http://schemas.microsoft.com/sharepoint/events"/>
  </ds:schemaRefs>
</ds:datastoreItem>
</file>

<file path=customXml/itemProps2.xml><?xml version="1.0" encoding="utf-8"?>
<ds:datastoreItem xmlns:ds="http://schemas.openxmlformats.org/officeDocument/2006/customXml" ds:itemID="{13522E35-62BD-4FE9-8C10-D54F8DF268AA}">
  <ds:schemaRefs>
    <ds:schemaRef ds:uri="http://schemas.microsoft.com/sharepoint/v3/contenttype/forms"/>
  </ds:schemaRefs>
</ds:datastoreItem>
</file>

<file path=customXml/itemProps3.xml><?xml version="1.0" encoding="utf-8"?>
<ds:datastoreItem xmlns:ds="http://schemas.openxmlformats.org/officeDocument/2006/customXml" ds:itemID="{215F8DAD-8FD7-439B-9FAF-552FA766DCD6}">
  <ds:schemaRefs>
    <ds:schemaRef ds:uri="http://schemas.microsoft.com/office/2006/metadata/properties"/>
    <ds:schemaRef ds:uri="http://schemas.microsoft.com/office/infopath/2007/PartnerControls"/>
    <ds:schemaRef ds:uri="230e9df3-be65-4c73-a93b-d1236ebd677e"/>
  </ds:schemaRefs>
</ds:datastoreItem>
</file>

<file path=customXml/itemProps4.xml><?xml version="1.0" encoding="utf-8"?>
<ds:datastoreItem xmlns:ds="http://schemas.openxmlformats.org/officeDocument/2006/customXml" ds:itemID="{8C54A457-A9A3-47A3-B1E5-16C53EA134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0e9df3-be65-4c73-a93b-d1236ebd677e"/>
    <ds:schemaRef ds:uri="8a5fa141-ffab-4068-a2eb-aea252c813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D841EAE-BCAD-4209-9135-4934AEA17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LOD_Lab_Conversion_Template</Template>
  <TotalTime>2446</TotalTime>
  <Pages>70</Pages>
  <Words>6093</Words>
  <Characters>34731</Characters>
  <Application>Microsoft Office Word</Application>
  <DocSecurity>0</DocSecurity>
  <Lines>289</Lines>
  <Paragraphs>81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Developing Applications with Containers</vt:lpstr>
      <vt:lpstr>Developing Applications with Containers</vt:lpstr>
    </vt:vector>
  </TitlesOfParts>
  <Manager/>
  <Company>Microsoft</Company>
  <LinksUpToDate>false</LinksUpToDate>
  <CharactersWithSpaces>40743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Applications with Containers</dc:title>
  <dc:subject>Lab Guide | Module 1 - Introduction to Containers</dc:subject>
  <dc:creator>Razi Rais</dc:creator>
  <cp:keywords/>
  <dc:description/>
  <cp:lastModifiedBy>Crystal Tenn</cp:lastModifiedBy>
  <cp:revision>216</cp:revision>
  <dcterms:created xsi:type="dcterms:W3CDTF">2017-09-03T03:27:00Z</dcterms:created>
  <dcterms:modified xsi:type="dcterms:W3CDTF">2017-12-09T20:49:00Z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axKeyword">
    <vt:lpwstr/>
  </property>
  <property fmtid="{D5CDD505-2E9C-101B-9397-08002B2CF9AE}" pid="3" name="Order">
    <vt:i4>0</vt:i4>
  </property>
  <property fmtid="{D5CDD505-2E9C-101B-9397-08002B2CF9AE}" pid="4" name="Abstract">
    <vt:lpwstr>&lt;abstract&gt;</vt:lpwstr>
  </property>
  <property fmtid="{D5CDD505-2E9C-101B-9397-08002B2CF9AE}" pid="5" name="Template Version">
    <vt:lpwstr>10.02</vt:lpwstr>
  </property>
  <property fmtid="{D5CDD505-2E9C-101B-9397-08002B2CF9AE}" pid="6" name="ContentTypeId">
    <vt:lpwstr>0x010100AE374DBE600D1042BB171018FFA28773</vt:lpwstr>
  </property>
  <property fmtid="{D5CDD505-2E9C-101B-9397-08002B2CF9AE}" pid="7" name="TaxKeywordTaxHTField">
    <vt:lpwstr/>
  </property>
  <property fmtid="{D5CDD505-2E9C-101B-9397-08002B2CF9AE}" pid="8" name="_dlc_DocIdItemGuid">
    <vt:lpwstr>ec52c02e-4b51-478a-8500-8b333c106173</vt:lpwstr>
  </property>
  <property fmtid="{D5CDD505-2E9C-101B-9397-08002B2CF9AE}" pid="9" name="MSIP_Label_f42aa342-8706-4288-bd11-ebb85995028c_Enabled">
    <vt:lpwstr>True</vt:lpwstr>
  </property>
  <property fmtid="{D5CDD505-2E9C-101B-9397-08002B2CF9AE}" pid="10" name="MSIP_Label_f42aa342-8706-4288-bd11-ebb85995028c_SiteId">
    <vt:lpwstr>72f988bf-86f1-41af-91ab-2d7cd011db47</vt:lpwstr>
  </property>
  <property fmtid="{D5CDD505-2E9C-101B-9397-08002B2CF9AE}" pid="11" name="MSIP_Label_f42aa342-8706-4288-bd11-ebb85995028c_Owner">
    <vt:lpwstr>crtenn@microsoft.com</vt:lpwstr>
  </property>
  <property fmtid="{D5CDD505-2E9C-101B-9397-08002B2CF9AE}" pid="12" name="MSIP_Label_f42aa342-8706-4288-bd11-ebb85995028c_SetDate">
    <vt:lpwstr>2017-11-29T16:56:25.4933254Z</vt:lpwstr>
  </property>
  <property fmtid="{D5CDD505-2E9C-101B-9397-08002B2CF9AE}" pid="13" name="MSIP_Label_f42aa342-8706-4288-bd11-ebb85995028c_Name">
    <vt:lpwstr>General</vt:lpwstr>
  </property>
  <property fmtid="{D5CDD505-2E9C-101B-9397-08002B2CF9AE}" pid="14" name="MSIP_Label_f42aa342-8706-4288-bd11-ebb85995028c_Application">
    <vt:lpwstr>Microsoft Azure Information Protection</vt:lpwstr>
  </property>
  <property fmtid="{D5CDD505-2E9C-101B-9397-08002B2CF9AE}" pid="15" name="MSIP_Label_f42aa342-8706-4288-bd11-ebb85995028c_Extended_MSFT_Method">
    <vt:lpwstr>Automatic</vt:lpwstr>
  </property>
  <property fmtid="{D5CDD505-2E9C-101B-9397-08002B2CF9AE}" pid="16" name="Sensitivity">
    <vt:lpwstr>General</vt:lpwstr>
  </property>
</Properties>
</file>